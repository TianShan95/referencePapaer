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F5247BE" w14:textId="35F743A1" w:rsidR="00DB4E42" w:rsidRDefault="000956ED">
      <w:pPr>
        <w:spacing w:before="83" w:line="242" w:lineRule="auto"/>
        <w:ind w:left="269" w:right="327"/>
        <w:jc w:val="center"/>
        <w:rPr>
          <w:ins w:id="0" w:author="Saman Halgamuge" w:date="2022-06-02T23:42:00Z"/>
          <w:sz w:val="48"/>
        </w:rPr>
      </w:pPr>
      <w:ins w:id="1" w:author="Saman Halgamuge" w:date="2022-06-02T23:44:00Z">
        <w:r>
          <w:rPr>
            <w:sz w:val="48"/>
          </w:rPr>
          <w:t xml:space="preserve">OPTION1: </w:t>
        </w:r>
      </w:ins>
      <w:r w:rsidR="00EE7020">
        <w:rPr>
          <w:sz w:val="48"/>
        </w:rPr>
        <w:t xml:space="preserve">Evolutionary </w:t>
      </w:r>
      <w:proofErr w:type="spellStart"/>
      <w:r w:rsidR="00EE7020">
        <w:rPr>
          <w:sz w:val="48"/>
        </w:rPr>
        <w:t>Multiobjective</w:t>
      </w:r>
      <w:proofErr w:type="spellEnd"/>
      <w:r w:rsidR="00EE7020">
        <w:rPr>
          <w:sz w:val="48"/>
        </w:rPr>
        <w:t xml:space="preserve"> Surrogate-Assisted Neural Networks for Intrusion Detection </w:t>
      </w:r>
      <w:ins w:id="2" w:author="Saman Halgamuge" w:date="2022-06-02T23:34:00Z">
        <w:r w:rsidR="006970E0">
          <w:rPr>
            <w:sz w:val="48"/>
          </w:rPr>
          <w:t>in</w:t>
        </w:r>
      </w:ins>
      <w:del w:id="3" w:author="Saman Halgamuge" w:date="2022-06-02T23:34:00Z">
        <w:r w:rsidR="00EE7020" w:rsidDel="006970E0">
          <w:rPr>
            <w:sz w:val="48"/>
          </w:rPr>
          <w:delText>of</w:delText>
        </w:r>
      </w:del>
      <w:r w:rsidR="00EE7020">
        <w:rPr>
          <w:sz w:val="48"/>
        </w:rPr>
        <w:t xml:space="preserve"> Vehicle C</w:t>
      </w:r>
      <w:ins w:id="4" w:author="Saman Halgamuge" w:date="2022-06-02T23:34:00Z">
        <w:r w:rsidR="006970E0">
          <w:rPr>
            <w:sz w:val="48"/>
          </w:rPr>
          <w:t xml:space="preserve">ontrol </w:t>
        </w:r>
      </w:ins>
      <w:r w:rsidR="00EE7020">
        <w:rPr>
          <w:sz w:val="48"/>
        </w:rPr>
        <w:t>A</w:t>
      </w:r>
      <w:ins w:id="5" w:author="Saman Halgamuge" w:date="2022-06-02T23:34:00Z">
        <w:r w:rsidR="006970E0">
          <w:rPr>
            <w:sz w:val="48"/>
          </w:rPr>
          <w:t xml:space="preserve">rea </w:t>
        </w:r>
      </w:ins>
      <w:r w:rsidR="00EE7020">
        <w:rPr>
          <w:sz w:val="48"/>
        </w:rPr>
        <w:t>N</w:t>
      </w:r>
      <w:ins w:id="6" w:author="Saman Halgamuge" w:date="2022-06-02T23:34:00Z">
        <w:r w:rsidR="006970E0">
          <w:rPr>
            <w:sz w:val="48"/>
          </w:rPr>
          <w:t>etworks</w:t>
        </w:r>
      </w:ins>
      <w:r w:rsidR="00EE7020">
        <w:rPr>
          <w:sz w:val="48"/>
        </w:rPr>
        <w:t xml:space="preserve"> </w:t>
      </w:r>
      <w:del w:id="7" w:author="Saman Halgamuge" w:date="2022-06-02T23:34:00Z">
        <w:r w:rsidR="00EE7020" w:rsidDel="006970E0">
          <w:rPr>
            <w:sz w:val="48"/>
          </w:rPr>
          <w:delText>Messages</w:delText>
        </w:r>
      </w:del>
    </w:p>
    <w:p w14:paraId="6F6719BE" w14:textId="33B62B9C" w:rsidR="000956ED" w:rsidRPr="000956ED" w:rsidRDefault="000956ED" w:rsidP="000956ED">
      <w:pPr>
        <w:widowControl/>
        <w:shd w:val="clear" w:color="auto" w:fill="FFFFFF"/>
        <w:autoSpaceDE/>
        <w:autoSpaceDN/>
        <w:outlineLvl w:val="0"/>
        <w:rPr>
          <w:ins w:id="8" w:author="Saman Halgamuge" w:date="2022-06-02T23:42:00Z"/>
          <w:rFonts w:ascii="Roboto" w:hAnsi="Roboto"/>
          <w:color w:val="111111"/>
          <w:kern w:val="36"/>
          <w:sz w:val="48"/>
          <w:szCs w:val="48"/>
          <w:lang w:val="en-AU" w:eastAsia="en-GB"/>
        </w:rPr>
      </w:pPr>
      <w:ins w:id="9" w:author="Saman Halgamuge" w:date="2022-06-02T23:44:00Z">
        <w:r>
          <w:rPr>
            <w:rFonts w:ascii="Roboto" w:hAnsi="Roboto"/>
            <w:color w:val="111111"/>
            <w:kern w:val="36"/>
            <w:sz w:val="48"/>
            <w:szCs w:val="48"/>
            <w:lang w:val="en-AU" w:eastAsia="en-GB"/>
          </w:rPr>
          <w:t xml:space="preserve">OPTION 2: </w:t>
        </w:r>
      </w:ins>
      <w:ins w:id="10" w:author="Saman Halgamuge" w:date="2022-06-02T23:42:00Z">
        <w:r w:rsidRPr="000956ED">
          <w:rPr>
            <w:rFonts w:ascii="Roboto" w:hAnsi="Roboto"/>
            <w:color w:val="111111"/>
            <w:kern w:val="36"/>
            <w:sz w:val="48"/>
            <w:szCs w:val="48"/>
            <w:lang w:val="en-AU" w:eastAsia="en-GB"/>
          </w:rPr>
          <w:t>Multi-objective Evolutionary Algorithm</w:t>
        </w:r>
      </w:ins>
      <w:ins w:id="11" w:author="Saman Halgamuge" w:date="2022-06-02T23:43:00Z">
        <w:r>
          <w:rPr>
            <w:rFonts w:ascii="Roboto" w:hAnsi="Roboto"/>
            <w:color w:val="111111"/>
            <w:kern w:val="36"/>
            <w:sz w:val="48"/>
            <w:szCs w:val="48"/>
            <w:lang w:val="en-AU" w:eastAsia="en-GB"/>
          </w:rPr>
          <w:t xml:space="preserve"> Assisted </w:t>
        </w:r>
        <w:r w:rsidRPr="000956ED">
          <w:rPr>
            <w:rFonts w:ascii="Roboto" w:hAnsi="Roboto"/>
            <w:color w:val="111111"/>
            <w:kern w:val="36"/>
            <w:sz w:val="48"/>
            <w:szCs w:val="48"/>
            <w:lang w:val="en-AU" w:eastAsia="en-GB"/>
          </w:rPr>
          <w:t>Neural Architecture Search</w:t>
        </w:r>
        <w:r>
          <w:rPr>
            <w:rFonts w:ascii="Roboto" w:hAnsi="Roboto"/>
            <w:color w:val="111111"/>
            <w:kern w:val="36"/>
            <w:sz w:val="48"/>
            <w:szCs w:val="48"/>
            <w:lang w:val="en-AU" w:eastAsia="en-GB"/>
          </w:rPr>
          <w:t xml:space="preserve"> </w:t>
        </w:r>
        <w:r>
          <w:rPr>
            <w:sz w:val="48"/>
          </w:rPr>
          <w:t>for Intrusion Detection in Vehicle Control Area Networks</w:t>
        </w:r>
      </w:ins>
    </w:p>
    <w:p w14:paraId="6247ADD0" w14:textId="77777777" w:rsidR="000956ED" w:rsidRDefault="000956ED">
      <w:pPr>
        <w:spacing w:before="83" w:line="242" w:lineRule="auto"/>
        <w:ind w:left="269" w:right="327"/>
        <w:jc w:val="center"/>
        <w:rPr>
          <w:sz w:val="48"/>
        </w:rPr>
      </w:pPr>
    </w:p>
    <w:p w14:paraId="32971279" w14:textId="77777777" w:rsidR="00DB4E42" w:rsidRDefault="00EE7020">
      <w:pPr>
        <w:spacing w:before="153"/>
        <w:ind w:left="193" w:right="327"/>
        <w:jc w:val="center"/>
      </w:pPr>
      <w:r>
        <w:t>B</w:t>
      </w:r>
      <w:r>
        <w:t>in</w:t>
      </w:r>
      <w:r>
        <w:rPr>
          <w:spacing w:val="12"/>
        </w:rPr>
        <w:t xml:space="preserve"> </w:t>
      </w:r>
      <w:r>
        <w:t>Cao,</w:t>
      </w:r>
      <w:r>
        <w:rPr>
          <w:spacing w:val="12"/>
        </w:rPr>
        <w:t xml:space="preserve"> </w:t>
      </w:r>
      <w:r>
        <w:rPr>
          <w:i/>
        </w:rPr>
        <w:t>Member,</w:t>
      </w:r>
      <w:r>
        <w:rPr>
          <w:i/>
          <w:spacing w:val="12"/>
        </w:rPr>
        <w:t xml:space="preserve"> </w:t>
      </w:r>
      <w:r>
        <w:rPr>
          <w:i/>
        </w:rPr>
        <w:t>IEEE,</w:t>
      </w:r>
      <w:r>
        <w:rPr>
          <w:i/>
          <w:spacing w:val="12"/>
        </w:rPr>
        <w:t xml:space="preserve"> </w:t>
      </w:r>
      <w:r>
        <w:t>and</w:t>
      </w:r>
      <w:r>
        <w:rPr>
          <w:spacing w:val="12"/>
        </w:rPr>
        <w:t xml:space="preserve"> </w:t>
      </w:r>
      <w:r>
        <w:t>Shan</w:t>
      </w:r>
      <w:r>
        <w:rPr>
          <w:spacing w:val="12"/>
        </w:rPr>
        <w:t xml:space="preserve"> </w:t>
      </w:r>
      <w:r>
        <w:rPr>
          <w:spacing w:val="-4"/>
        </w:rPr>
        <w:t>Tian</w:t>
      </w:r>
    </w:p>
    <w:p w14:paraId="68AC8C9D" w14:textId="77777777" w:rsidR="00DB4E42" w:rsidRDefault="00DB4E42">
      <w:pPr>
        <w:pStyle w:val="BodyText"/>
      </w:pPr>
    </w:p>
    <w:p w14:paraId="3E9B4903" w14:textId="77777777" w:rsidR="00DB4E42" w:rsidRDefault="00DB4E42">
      <w:pPr>
        <w:pStyle w:val="BodyText"/>
      </w:pPr>
    </w:p>
    <w:p w14:paraId="664CDA18" w14:textId="77777777" w:rsidR="00DB4E42" w:rsidRDefault="00DB4E42">
      <w:pPr>
        <w:pStyle w:val="BodyText"/>
        <w:spacing w:before="7"/>
        <w:rPr>
          <w:sz w:val="22"/>
        </w:rPr>
      </w:pPr>
    </w:p>
    <w:p w14:paraId="2D57BB0A" w14:textId="77777777" w:rsidR="00DB4E42" w:rsidRDefault="00DB4E42">
      <w:pPr>
        <w:sectPr w:rsidR="00DB4E42">
          <w:headerReference w:type="default" r:id="rId7"/>
          <w:type w:val="continuous"/>
          <w:pgSz w:w="12240" w:h="15840"/>
          <w:pgMar w:top="1000" w:right="800" w:bottom="280" w:left="860" w:header="464" w:footer="0" w:gutter="0"/>
          <w:pgNumType w:start="1"/>
          <w:cols w:space="720"/>
        </w:sectPr>
      </w:pPr>
    </w:p>
    <w:p w14:paraId="19AF2CD3" w14:textId="6FC02336" w:rsidR="00DB4E42" w:rsidRPr="00BB6C75" w:rsidRDefault="00EE7020" w:rsidP="00BB6C75">
      <w:pPr>
        <w:spacing w:before="112" w:line="230" w:lineRule="auto"/>
        <w:ind w:left="119" w:right="38" w:firstLine="199"/>
        <w:jc w:val="both"/>
        <w:rPr>
          <w:b/>
          <w:sz w:val="18"/>
          <w:lang w:val="en-AU"/>
          <w:rPrChange w:id="12" w:author="Saman Halgamuge" w:date="2022-06-02T23:58:00Z">
            <w:rPr>
              <w:b/>
              <w:sz w:val="18"/>
            </w:rPr>
          </w:rPrChange>
        </w:rPr>
      </w:pPr>
      <w:r>
        <w:rPr>
          <w:rFonts w:ascii="Georgia-BoldItalic" w:hAnsi="Georgia-BoldItalic"/>
          <w:b/>
          <w:i/>
          <w:sz w:val="18"/>
        </w:rPr>
        <w:t>Abstract</w:t>
      </w:r>
      <w:r>
        <w:rPr>
          <w:b/>
          <w:sz w:val="18"/>
        </w:rPr>
        <w:t>—</w:t>
      </w:r>
      <w:del w:id="13" w:author="Saman Halgamuge" w:date="2022-06-02T23:46:00Z">
        <w:r w:rsidDel="001A622B">
          <w:rPr>
            <w:b/>
            <w:sz w:val="18"/>
          </w:rPr>
          <w:delText>More and more electronic devices have emerged in the vehicle. It is very</w:delText>
        </w:r>
      </w:del>
      <w:ins w:id="14" w:author="Saman Halgamuge" w:date="2022-06-02T23:46:00Z">
        <w:r w:rsidR="001A622B" w:rsidRPr="001A622B">
          <w:rPr>
            <w:b/>
            <w:sz w:val="18"/>
            <w:lang w:val="en-GB"/>
          </w:rPr>
          <w:t xml:space="preserve">Modern vehicles are increasingly being equipped with </w:t>
        </w:r>
      </w:ins>
      <w:ins w:id="15" w:author="Saman Halgamuge" w:date="2022-06-02T23:47:00Z">
        <w:r w:rsidR="001A622B">
          <w:rPr>
            <w:b/>
            <w:sz w:val="18"/>
            <w:lang w:val="en-GB"/>
          </w:rPr>
          <w:t>sophi</w:t>
        </w:r>
      </w:ins>
      <w:ins w:id="16" w:author="Saman Halgamuge" w:date="2022-06-02T23:48:00Z">
        <w:r w:rsidR="009E17CF">
          <w:rPr>
            <w:b/>
            <w:sz w:val="18"/>
            <w:lang w:val="en-GB"/>
          </w:rPr>
          <w:t>s</w:t>
        </w:r>
      </w:ins>
      <w:ins w:id="17" w:author="Saman Halgamuge" w:date="2022-06-02T23:47:00Z">
        <w:r w:rsidR="001A622B">
          <w:rPr>
            <w:b/>
            <w:sz w:val="18"/>
            <w:lang w:val="en-GB"/>
          </w:rPr>
          <w:t xml:space="preserve">ticated </w:t>
        </w:r>
      </w:ins>
      <w:ins w:id="18" w:author="Saman Halgamuge" w:date="2022-06-02T23:46:00Z">
        <w:r w:rsidR="001A622B" w:rsidRPr="001A622B">
          <w:rPr>
            <w:b/>
            <w:sz w:val="18"/>
            <w:lang w:val="en-GB"/>
          </w:rPr>
          <w:t>electronic</w:t>
        </w:r>
      </w:ins>
      <w:ins w:id="19" w:author="Saman Halgamuge" w:date="2022-06-02T23:49:00Z">
        <w:r w:rsidR="009E17CF">
          <w:rPr>
            <w:b/>
            <w:sz w:val="18"/>
            <w:lang w:val="en-GB"/>
          </w:rPr>
          <w:t xml:space="preserve"> </w:t>
        </w:r>
      </w:ins>
      <w:ins w:id="20" w:author="Saman Halgamuge" w:date="2022-06-02T23:50:00Z">
        <w:r w:rsidR="009E17CF">
          <w:rPr>
            <w:b/>
            <w:sz w:val="18"/>
            <w:lang w:val="en-GB"/>
          </w:rPr>
          <w:t>systems</w:t>
        </w:r>
      </w:ins>
      <w:ins w:id="21" w:author="Saman Halgamuge" w:date="2022-06-02T23:46:00Z">
        <w:r w:rsidR="001A622B" w:rsidRPr="001A622B">
          <w:rPr>
            <w:b/>
            <w:sz w:val="18"/>
            <w:lang w:val="en-GB"/>
          </w:rPr>
          <w:t xml:space="preserve"> making it</w:t>
        </w:r>
      </w:ins>
      <w:r>
        <w:rPr>
          <w:b/>
          <w:sz w:val="18"/>
        </w:rPr>
        <w:t xml:space="preserve"> necessary to ensure the safety and reliability of the communication between </w:t>
      </w:r>
      <w:del w:id="22" w:author="Saman Halgamuge" w:date="2022-06-02T23:50:00Z">
        <w:r w:rsidDel="009E17CF">
          <w:rPr>
            <w:b/>
            <w:sz w:val="18"/>
          </w:rPr>
          <w:delText>the various electronic modules</w:delText>
        </w:r>
      </w:del>
      <w:ins w:id="23" w:author="Saman Halgamuge" w:date="2022-06-02T23:50:00Z">
        <w:r w:rsidR="009E17CF">
          <w:rPr>
            <w:b/>
            <w:sz w:val="18"/>
          </w:rPr>
          <w:t>them</w:t>
        </w:r>
      </w:ins>
      <w:r>
        <w:rPr>
          <w:b/>
          <w:spacing w:val="-11"/>
          <w:sz w:val="18"/>
        </w:rPr>
        <w:t xml:space="preserve"> </w:t>
      </w:r>
      <w:del w:id="24" w:author="Saman Halgamuge" w:date="2022-06-02T23:51:00Z">
        <w:r w:rsidDel="009E17CF">
          <w:rPr>
            <w:b/>
            <w:sz w:val="18"/>
          </w:rPr>
          <w:delText>for</w:delText>
        </w:r>
        <w:r w:rsidDel="009E17CF">
          <w:rPr>
            <w:b/>
            <w:spacing w:val="-11"/>
            <w:sz w:val="18"/>
          </w:rPr>
          <w:delText xml:space="preserve"> </w:delText>
        </w:r>
      </w:del>
      <w:ins w:id="25" w:author="Saman Halgamuge" w:date="2022-06-02T23:51:00Z">
        <w:r w:rsidR="009E17CF">
          <w:rPr>
            <w:b/>
            <w:sz w:val="18"/>
          </w:rPr>
          <w:t xml:space="preserve">to ensure </w:t>
        </w:r>
      </w:ins>
      <w:ins w:id="26" w:author="Saman Halgamuge" w:date="2022-06-02T23:52:00Z">
        <w:r w:rsidR="009E17CF">
          <w:rPr>
            <w:b/>
            <w:sz w:val="18"/>
          </w:rPr>
          <w:t xml:space="preserve">driver </w:t>
        </w:r>
      </w:ins>
      <w:del w:id="27" w:author="Saman Halgamuge" w:date="2022-06-02T23:51:00Z">
        <w:r w:rsidDel="009E17CF">
          <w:rPr>
            <w:b/>
            <w:sz w:val="18"/>
          </w:rPr>
          <w:delText>drivers’</w:delText>
        </w:r>
        <w:r w:rsidDel="009E17CF">
          <w:rPr>
            <w:b/>
            <w:spacing w:val="-11"/>
            <w:sz w:val="18"/>
          </w:rPr>
          <w:delText xml:space="preserve"> </w:delText>
        </w:r>
      </w:del>
      <w:r>
        <w:rPr>
          <w:b/>
          <w:sz w:val="18"/>
        </w:rPr>
        <w:t>safety</w:t>
      </w:r>
      <w:ins w:id="28" w:author="Saman Halgamuge" w:date="2022-06-02T23:52:00Z">
        <w:r w:rsidR="009E17CF">
          <w:rPr>
            <w:b/>
            <w:sz w:val="18"/>
          </w:rPr>
          <w:t xml:space="preserve"> and convenience</w:t>
        </w:r>
      </w:ins>
      <w:r>
        <w:rPr>
          <w:b/>
          <w:sz w:val="18"/>
        </w:rPr>
        <w:t>.</w:t>
      </w:r>
      <w:r>
        <w:rPr>
          <w:b/>
          <w:spacing w:val="-11"/>
          <w:sz w:val="18"/>
        </w:rPr>
        <w:t xml:space="preserve"> </w:t>
      </w:r>
      <w:del w:id="29" w:author="Saman Halgamuge" w:date="2022-06-02T23:54:00Z">
        <w:r w:rsidDel="000D6816">
          <w:rPr>
            <w:b/>
            <w:sz w:val="18"/>
          </w:rPr>
          <w:delText>Especially</w:delText>
        </w:r>
        <w:r w:rsidDel="000D6816">
          <w:rPr>
            <w:b/>
            <w:spacing w:val="-11"/>
            <w:sz w:val="18"/>
          </w:rPr>
          <w:delText xml:space="preserve"> </w:delText>
        </w:r>
        <w:r w:rsidDel="000D6816">
          <w:rPr>
            <w:b/>
            <w:sz w:val="18"/>
          </w:rPr>
          <w:delText>as</w:delText>
        </w:r>
        <w:r w:rsidDel="000D6816">
          <w:rPr>
            <w:b/>
            <w:spacing w:val="-11"/>
            <w:sz w:val="18"/>
          </w:rPr>
          <w:delText xml:space="preserve"> </w:delText>
        </w:r>
        <w:r w:rsidDel="000D6816">
          <w:rPr>
            <w:b/>
            <w:sz w:val="18"/>
          </w:rPr>
          <w:delText>t</w:delText>
        </w:r>
      </w:del>
      <w:ins w:id="30" w:author="Saman Halgamuge" w:date="2022-06-02T23:54:00Z">
        <w:r w:rsidR="000D6816">
          <w:rPr>
            <w:b/>
            <w:sz w:val="18"/>
          </w:rPr>
          <w:t>T</w:t>
        </w:r>
      </w:ins>
      <w:r>
        <w:rPr>
          <w:b/>
          <w:sz w:val="18"/>
        </w:rPr>
        <w:t>he</w:t>
      </w:r>
      <w:r>
        <w:rPr>
          <w:b/>
          <w:spacing w:val="-11"/>
          <w:sz w:val="18"/>
        </w:rPr>
        <w:t xml:space="preserve"> </w:t>
      </w:r>
      <w:proofErr w:type="gramStart"/>
      <w:r>
        <w:rPr>
          <w:b/>
          <w:sz w:val="18"/>
        </w:rPr>
        <w:t>most</w:t>
      </w:r>
      <w:r>
        <w:rPr>
          <w:b/>
          <w:spacing w:val="-11"/>
          <w:sz w:val="18"/>
        </w:rPr>
        <w:t xml:space="preserve"> </w:t>
      </w:r>
      <w:r>
        <w:rPr>
          <w:b/>
          <w:sz w:val="18"/>
        </w:rPr>
        <w:t>commonly</w:t>
      </w:r>
      <w:r>
        <w:rPr>
          <w:b/>
          <w:spacing w:val="-11"/>
          <w:sz w:val="18"/>
        </w:rPr>
        <w:t xml:space="preserve"> </w:t>
      </w:r>
      <w:r>
        <w:rPr>
          <w:b/>
          <w:sz w:val="18"/>
        </w:rPr>
        <w:t>used</w:t>
      </w:r>
      <w:proofErr w:type="gramEnd"/>
      <w:r>
        <w:rPr>
          <w:b/>
          <w:sz w:val="18"/>
        </w:rPr>
        <w:t xml:space="preserve"> communication pro</w:t>
      </w:r>
      <w:r>
        <w:rPr>
          <w:b/>
          <w:sz w:val="18"/>
        </w:rPr>
        <w:t xml:space="preserve">tocol on vehicles, Controller Area Network (CAN) messages, has no </w:t>
      </w:r>
      <w:del w:id="31" w:author="Saman Halgamuge" w:date="2022-06-02T23:58:00Z">
        <w:r w:rsidDel="00BB6C75">
          <w:rPr>
            <w:b/>
            <w:sz w:val="18"/>
          </w:rPr>
          <w:delText>security verification mechanism</w:delText>
        </w:r>
      </w:del>
      <w:ins w:id="32" w:author="Saman Halgamuge" w:date="2022-06-02T23:57:00Z">
        <w:r w:rsidR="000D6816" w:rsidRPr="000D6816">
          <w:rPr>
            <w:b/>
            <w:sz w:val="18"/>
            <w:lang w:val="en-AU"/>
          </w:rPr>
          <w:t>direct support for secure communications</w:t>
        </w:r>
      </w:ins>
      <w:r>
        <w:rPr>
          <w:b/>
          <w:sz w:val="18"/>
        </w:rPr>
        <w:t>, which poses a great threat to the communication security on the</w:t>
      </w:r>
      <w:r>
        <w:rPr>
          <w:b/>
          <w:spacing w:val="80"/>
          <w:sz w:val="18"/>
        </w:rPr>
        <w:t xml:space="preserve"> </w:t>
      </w:r>
      <w:r>
        <w:rPr>
          <w:b/>
          <w:sz w:val="18"/>
        </w:rPr>
        <w:t>vehicle. Neural architecture search (NAS)</w:t>
      </w:r>
      <w:ins w:id="33" w:author="Saman Halgamuge" w:date="2022-06-02T23:59:00Z">
        <w:r w:rsidR="001C4CEC">
          <w:rPr>
            <w:b/>
            <w:sz w:val="18"/>
          </w:rPr>
          <w:t xml:space="preserve"> </w:t>
        </w:r>
      </w:ins>
      <w:del w:id="34" w:author="Saman Halgamuge" w:date="2022-06-02T23:59:00Z">
        <w:r w:rsidDel="001C4CEC">
          <w:rPr>
            <w:b/>
            <w:sz w:val="18"/>
          </w:rPr>
          <w:delText xml:space="preserve"> is </w:delText>
        </w:r>
        <w:r w:rsidDel="001C4CEC">
          <w:rPr>
            <w:b/>
            <w:sz w:val="18"/>
          </w:rPr>
          <w:delText>a promising method for automatically design neur</w:delText>
        </w:r>
        <w:r w:rsidDel="001C4CEC">
          <w:rPr>
            <w:b/>
            <w:sz w:val="18"/>
          </w:rPr>
          <w:delText xml:space="preserve">al architectures. NAS </w:delText>
        </w:r>
      </w:del>
      <w:r>
        <w:rPr>
          <w:b/>
          <w:sz w:val="18"/>
        </w:rPr>
        <w:t>adopts a search strategy to explore the</w:t>
      </w:r>
      <w:ins w:id="35" w:author="Saman Halgamuge" w:date="2022-06-03T00:01:00Z">
        <w:r w:rsidR="001C4CEC">
          <w:rPr>
            <w:b/>
            <w:sz w:val="18"/>
          </w:rPr>
          <w:t xml:space="preserve"> </w:t>
        </w:r>
      </w:ins>
      <w:del w:id="36" w:author="Saman Halgamuge" w:date="2022-06-03T00:01:00Z">
        <w:r w:rsidDel="001C4CEC">
          <w:rPr>
            <w:b/>
            <w:sz w:val="18"/>
          </w:rPr>
          <w:delText xml:space="preserve"> </w:delText>
        </w:r>
        <w:r w:rsidDel="001C4CEC">
          <w:rPr>
            <w:b/>
            <w:sz w:val="18"/>
          </w:rPr>
          <w:delText xml:space="preserve">predefined </w:delText>
        </w:r>
      </w:del>
      <w:r>
        <w:rPr>
          <w:b/>
          <w:sz w:val="18"/>
        </w:rPr>
        <w:t xml:space="preserve">search space to </w:t>
      </w:r>
      <w:del w:id="37" w:author="Saman Halgamuge" w:date="2022-06-03T00:24:00Z">
        <w:r w:rsidDel="004353FC">
          <w:rPr>
            <w:b/>
            <w:sz w:val="18"/>
          </w:rPr>
          <w:delText xml:space="preserve">find </w:delText>
        </w:r>
      </w:del>
      <w:del w:id="38" w:author="Saman Halgamuge" w:date="2022-06-03T00:00:00Z">
        <w:r w:rsidDel="001C4CEC">
          <w:rPr>
            <w:b/>
            <w:sz w:val="18"/>
          </w:rPr>
          <w:delText>outstanding-performance</w:delText>
        </w:r>
      </w:del>
      <w:ins w:id="39" w:author="Saman Halgamuge" w:date="2022-06-03T00:24:00Z">
        <w:r w:rsidR="004353FC">
          <w:rPr>
            <w:b/>
            <w:sz w:val="18"/>
          </w:rPr>
          <w:t>automatically design a</w:t>
        </w:r>
      </w:ins>
      <w:ins w:id="40" w:author="Saman Halgamuge" w:date="2022-06-03T00:00:00Z">
        <w:r w:rsidR="001C4CEC">
          <w:rPr>
            <w:b/>
            <w:sz w:val="18"/>
          </w:rPr>
          <w:t xml:space="preserve"> neural network</w:t>
        </w:r>
      </w:ins>
      <w:r>
        <w:rPr>
          <w:b/>
          <w:spacing w:val="-4"/>
          <w:sz w:val="18"/>
        </w:rPr>
        <w:t xml:space="preserve"> </w:t>
      </w:r>
      <w:r>
        <w:rPr>
          <w:b/>
          <w:sz w:val="18"/>
        </w:rPr>
        <w:t>architecture</w:t>
      </w:r>
      <w:del w:id="41" w:author="Saman Halgamuge" w:date="2022-06-03T00:00:00Z">
        <w:r w:rsidDel="001C4CEC">
          <w:rPr>
            <w:b/>
            <w:sz w:val="18"/>
          </w:rPr>
          <w:delText>s</w:delText>
        </w:r>
      </w:del>
      <w:r>
        <w:rPr>
          <w:b/>
          <w:sz w:val="18"/>
        </w:rPr>
        <w:t>.</w:t>
      </w:r>
      <w:r>
        <w:rPr>
          <w:b/>
          <w:spacing w:val="-4"/>
          <w:sz w:val="18"/>
        </w:rPr>
        <w:t xml:space="preserve"> </w:t>
      </w:r>
      <w:r>
        <w:rPr>
          <w:b/>
          <w:sz w:val="18"/>
        </w:rPr>
        <w:t>In</w:t>
      </w:r>
      <w:r>
        <w:rPr>
          <w:b/>
          <w:spacing w:val="-4"/>
          <w:sz w:val="18"/>
        </w:rPr>
        <w:t xml:space="preserve"> </w:t>
      </w:r>
      <w:r>
        <w:rPr>
          <w:b/>
          <w:sz w:val="18"/>
        </w:rPr>
        <w:t>this</w:t>
      </w:r>
      <w:r>
        <w:rPr>
          <w:b/>
          <w:spacing w:val="-4"/>
          <w:sz w:val="18"/>
        </w:rPr>
        <w:t xml:space="preserve"> </w:t>
      </w:r>
      <w:r>
        <w:rPr>
          <w:b/>
          <w:sz w:val="18"/>
        </w:rPr>
        <w:t>paper</w:t>
      </w:r>
      <w:r>
        <w:rPr>
          <w:b/>
          <w:spacing w:val="-4"/>
          <w:sz w:val="18"/>
        </w:rPr>
        <w:t xml:space="preserve"> </w:t>
      </w:r>
      <w:r>
        <w:rPr>
          <w:b/>
          <w:sz w:val="18"/>
        </w:rPr>
        <w:t>we</w:t>
      </w:r>
      <w:r>
        <w:rPr>
          <w:b/>
          <w:spacing w:val="-4"/>
          <w:sz w:val="18"/>
        </w:rPr>
        <w:t xml:space="preserve"> </w:t>
      </w:r>
      <w:r>
        <w:rPr>
          <w:b/>
          <w:sz w:val="18"/>
        </w:rPr>
        <w:t>propose an</w:t>
      </w:r>
      <w:r>
        <w:rPr>
          <w:b/>
          <w:spacing w:val="-6"/>
          <w:sz w:val="18"/>
        </w:rPr>
        <w:t xml:space="preserve"> </w:t>
      </w:r>
      <w:r>
        <w:rPr>
          <w:b/>
          <w:sz w:val="18"/>
        </w:rPr>
        <w:t>intrusion</w:t>
      </w:r>
      <w:r>
        <w:rPr>
          <w:b/>
          <w:spacing w:val="-6"/>
          <w:sz w:val="18"/>
        </w:rPr>
        <w:t xml:space="preserve"> </w:t>
      </w:r>
      <w:r>
        <w:rPr>
          <w:b/>
          <w:sz w:val="18"/>
        </w:rPr>
        <w:t>detection</w:t>
      </w:r>
      <w:r>
        <w:rPr>
          <w:b/>
          <w:spacing w:val="-6"/>
          <w:sz w:val="18"/>
        </w:rPr>
        <w:t xml:space="preserve"> </w:t>
      </w:r>
      <w:r>
        <w:rPr>
          <w:b/>
          <w:sz w:val="18"/>
        </w:rPr>
        <w:t>model</w:t>
      </w:r>
      <w:r>
        <w:rPr>
          <w:b/>
          <w:spacing w:val="-6"/>
          <w:sz w:val="18"/>
        </w:rPr>
        <w:t xml:space="preserve"> </w:t>
      </w:r>
      <w:r>
        <w:rPr>
          <w:b/>
          <w:sz w:val="18"/>
        </w:rPr>
        <w:t>based</w:t>
      </w:r>
      <w:r>
        <w:rPr>
          <w:b/>
          <w:spacing w:val="-6"/>
          <w:sz w:val="18"/>
        </w:rPr>
        <w:t xml:space="preserve"> </w:t>
      </w:r>
      <w:ins w:id="42" w:author="Saman Halgamuge" w:date="2022-06-03T00:06:00Z">
        <w:r w:rsidR="009115F3">
          <w:rPr>
            <w:b/>
            <w:spacing w:val="-6"/>
            <w:sz w:val="18"/>
          </w:rPr>
          <w:t xml:space="preserve">on </w:t>
        </w:r>
      </w:ins>
      <w:ins w:id="43" w:author="Saman Halgamuge" w:date="2022-06-03T00:09:00Z">
        <w:r w:rsidR="00884A9E">
          <w:rPr>
            <w:b/>
            <w:spacing w:val="-6"/>
            <w:sz w:val="18"/>
          </w:rPr>
          <w:t xml:space="preserve">a </w:t>
        </w:r>
      </w:ins>
      <w:r>
        <w:rPr>
          <w:b/>
          <w:sz w:val="18"/>
        </w:rPr>
        <w:t>deep</w:t>
      </w:r>
      <w:r>
        <w:rPr>
          <w:b/>
          <w:spacing w:val="-6"/>
          <w:sz w:val="18"/>
        </w:rPr>
        <w:t xml:space="preserve"> </w:t>
      </w:r>
      <w:r>
        <w:rPr>
          <w:b/>
          <w:sz w:val="18"/>
        </w:rPr>
        <w:t>neural</w:t>
      </w:r>
      <w:r>
        <w:rPr>
          <w:b/>
          <w:spacing w:val="-6"/>
          <w:sz w:val="18"/>
        </w:rPr>
        <w:t xml:space="preserve"> </w:t>
      </w:r>
      <w:r>
        <w:rPr>
          <w:b/>
          <w:sz w:val="18"/>
        </w:rPr>
        <w:t>network</w:t>
      </w:r>
      <w:ins w:id="44" w:author="Saman Halgamuge" w:date="2022-06-03T00:07:00Z">
        <w:r w:rsidR="009115F3">
          <w:rPr>
            <w:b/>
            <w:sz w:val="18"/>
          </w:rPr>
          <w:t xml:space="preserve"> of lower complexity and increased accuracy</w:t>
        </w:r>
      </w:ins>
      <w:del w:id="45" w:author="Saman Halgamuge" w:date="2022-06-03T00:06:00Z">
        <w:r w:rsidDel="009115F3">
          <w:rPr>
            <w:b/>
            <w:sz w:val="18"/>
          </w:rPr>
          <w:delText>,</w:delText>
        </w:r>
        <w:r w:rsidDel="009115F3">
          <w:rPr>
            <w:b/>
            <w:spacing w:val="-6"/>
            <w:sz w:val="18"/>
          </w:rPr>
          <w:delText xml:space="preserve"> </w:delText>
        </w:r>
      </w:del>
      <w:ins w:id="46" w:author="Saman Halgamuge" w:date="2022-06-03T00:06:00Z">
        <w:r w:rsidR="009115F3">
          <w:rPr>
            <w:b/>
            <w:sz w:val="18"/>
          </w:rPr>
          <w:t xml:space="preserve"> </w:t>
        </w:r>
      </w:ins>
      <w:ins w:id="47" w:author="Saman Halgamuge" w:date="2022-06-03T00:07:00Z">
        <w:r w:rsidR="009115F3">
          <w:rPr>
            <w:b/>
            <w:sz w:val="18"/>
          </w:rPr>
          <w:t>designed using</w:t>
        </w:r>
      </w:ins>
      <w:ins w:id="48" w:author="Saman Halgamuge" w:date="2022-06-03T00:06:00Z">
        <w:r w:rsidR="009115F3">
          <w:rPr>
            <w:b/>
            <w:spacing w:val="-6"/>
            <w:sz w:val="18"/>
          </w:rPr>
          <w:t xml:space="preserve"> </w:t>
        </w:r>
      </w:ins>
      <w:ins w:id="49" w:author="Saman Halgamuge" w:date="2022-06-03T00:07:00Z">
        <w:r w:rsidR="009115F3">
          <w:rPr>
            <w:b/>
            <w:spacing w:val="-6"/>
            <w:sz w:val="18"/>
          </w:rPr>
          <w:t xml:space="preserve">a </w:t>
        </w:r>
      </w:ins>
      <w:del w:id="50" w:author="Saman Halgamuge" w:date="2022-06-03T00:07:00Z">
        <w:r w:rsidDel="009115F3">
          <w:rPr>
            <w:b/>
            <w:sz w:val="18"/>
          </w:rPr>
          <w:delText>which</w:delText>
        </w:r>
        <w:r w:rsidDel="009115F3">
          <w:rPr>
            <w:b/>
            <w:spacing w:val="-6"/>
            <w:sz w:val="18"/>
          </w:rPr>
          <w:delText xml:space="preserve"> </w:delText>
        </w:r>
        <w:r w:rsidDel="009115F3">
          <w:rPr>
            <w:b/>
            <w:sz w:val="18"/>
          </w:rPr>
          <w:delText xml:space="preserve">is optimized by </w:delText>
        </w:r>
      </w:del>
      <w:r>
        <w:rPr>
          <w:b/>
          <w:sz w:val="18"/>
        </w:rPr>
        <w:t>Multi-Objective Evolutionary Algorithm (MOEA</w:t>
      </w:r>
      <w:r>
        <w:rPr>
          <w:b/>
          <w:sz w:val="18"/>
        </w:rPr>
        <w:t>)</w:t>
      </w:r>
      <w:ins w:id="51" w:author="Saman Halgamuge" w:date="2022-06-03T00:09:00Z">
        <w:r w:rsidR="00884A9E">
          <w:rPr>
            <w:b/>
            <w:sz w:val="18"/>
          </w:rPr>
          <w:t xml:space="preserve"> </w:t>
        </w:r>
      </w:ins>
      <w:ins w:id="52" w:author="Saman Halgamuge" w:date="2022-06-03T00:10:00Z">
        <w:r w:rsidR="00884A9E">
          <w:rPr>
            <w:b/>
            <w:sz w:val="18"/>
          </w:rPr>
          <w:t>assisted NAS</w:t>
        </w:r>
      </w:ins>
      <w:del w:id="53" w:author="Saman Halgamuge" w:date="2022-06-03T00:08:00Z">
        <w:r w:rsidDel="009115F3">
          <w:rPr>
            <w:b/>
            <w:sz w:val="18"/>
          </w:rPr>
          <w:delText xml:space="preserve"> to promote accuracy and decrease complexity of the neural network</w:delText>
        </w:r>
      </w:del>
      <w:r>
        <w:rPr>
          <w:b/>
          <w:sz w:val="18"/>
        </w:rPr>
        <w:t>.</w:t>
      </w:r>
      <w:r>
        <w:rPr>
          <w:b/>
          <w:spacing w:val="-3"/>
          <w:sz w:val="18"/>
        </w:rPr>
        <w:t xml:space="preserve"> </w:t>
      </w:r>
      <w:r>
        <w:rPr>
          <w:b/>
          <w:sz w:val="18"/>
        </w:rPr>
        <w:t>Graph</w:t>
      </w:r>
      <w:r>
        <w:rPr>
          <w:b/>
          <w:spacing w:val="-3"/>
          <w:sz w:val="18"/>
        </w:rPr>
        <w:t xml:space="preserve"> </w:t>
      </w:r>
      <w:r>
        <w:rPr>
          <w:b/>
          <w:sz w:val="18"/>
        </w:rPr>
        <w:t>neural</w:t>
      </w:r>
      <w:r>
        <w:rPr>
          <w:b/>
          <w:spacing w:val="-3"/>
          <w:sz w:val="18"/>
        </w:rPr>
        <w:t xml:space="preserve"> </w:t>
      </w:r>
      <w:r>
        <w:rPr>
          <w:b/>
          <w:sz w:val="18"/>
        </w:rPr>
        <w:t>network</w:t>
      </w:r>
      <w:r>
        <w:rPr>
          <w:b/>
          <w:spacing w:val="-3"/>
          <w:sz w:val="18"/>
        </w:rPr>
        <w:t xml:space="preserve"> </w:t>
      </w:r>
      <w:r>
        <w:rPr>
          <w:b/>
          <w:sz w:val="18"/>
        </w:rPr>
        <w:t>(GNN)</w:t>
      </w:r>
      <w:r>
        <w:rPr>
          <w:b/>
          <w:spacing w:val="-3"/>
          <w:sz w:val="18"/>
        </w:rPr>
        <w:t xml:space="preserve"> </w:t>
      </w:r>
      <w:r>
        <w:rPr>
          <w:b/>
          <w:sz w:val="18"/>
        </w:rPr>
        <w:t>and</w:t>
      </w:r>
      <w:r>
        <w:rPr>
          <w:b/>
          <w:spacing w:val="-3"/>
          <w:sz w:val="18"/>
        </w:rPr>
        <w:t xml:space="preserve"> </w:t>
      </w:r>
      <w:r>
        <w:rPr>
          <w:b/>
          <w:sz w:val="18"/>
        </w:rPr>
        <w:t>convolutional</w:t>
      </w:r>
      <w:r>
        <w:rPr>
          <w:b/>
          <w:spacing w:val="-3"/>
          <w:sz w:val="18"/>
        </w:rPr>
        <w:t xml:space="preserve"> </w:t>
      </w:r>
      <w:r>
        <w:rPr>
          <w:b/>
          <w:sz w:val="18"/>
        </w:rPr>
        <w:t>neural network</w:t>
      </w:r>
      <w:r>
        <w:rPr>
          <w:b/>
          <w:spacing w:val="-2"/>
          <w:sz w:val="18"/>
        </w:rPr>
        <w:t xml:space="preserve"> </w:t>
      </w:r>
      <w:r>
        <w:rPr>
          <w:b/>
          <w:sz w:val="18"/>
        </w:rPr>
        <w:t>(CNN)</w:t>
      </w:r>
      <w:r>
        <w:rPr>
          <w:b/>
          <w:spacing w:val="-2"/>
          <w:sz w:val="18"/>
        </w:rPr>
        <w:t xml:space="preserve"> </w:t>
      </w:r>
      <w:r>
        <w:rPr>
          <w:b/>
          <w:sz w:val="18"/>
        </w:rPr>
        <w:t>are</w:t>
      </w:r>
      <w:r>
        <w:rPr>
          <w:b/>
          <w:spacing w:val="-2"/>
          <w:sz w:val="18"/>
        </w:rPr>
        <w:t xml:space="preserve"> </w:t>
      </w:r>
      <w:r>
        <w:rPr>
          <w:b/>
          <w:sz w:val="18"/>
        </w:rPr>
        <w:t>utilized</w:t>
      </w:r>
      <w:r>
        <w:rPr>
          <w:b/>
          <w:spacing w:val="-2"/>
          <w:sz w:val="18"/>
        </w:rPr>
        <w:t xml:space="preserve"> </w:t>
      </w:r>
      <w:r>
        <w:rPr>
          <w:b/>
          <w:sz w:val="18"/>
        </w:rPr>
        <w:t>to</w:t>
      </w:r>
      <w:r>
        <w:rPr>
          <w:b/>
          <w:spacing w:val="-2"/>
          <w:sz w:val="18"/>
        </w:rPr>
        <w:t xml:space="preserve"> </w:t>
      </w:r>
      <w:r>
        <w:rPr>
          <w:b/>
          <w:sz w:val="18"/>
        </w:rPr>
        <w:t>explore</w:t>
      </w:r>
      <w:r>
        <w:rPr>
          <w:b/>
          <w:spacing w:val="-2"/>
          <w:sz w:val="18"/>
        </w:rPr>
        <w:t xml:space="preserve"> </w:t>
      </w:r>
      <w:r>
        <w:rPr>
          <w:b/>
          <w:sz w:val="18"/>
        </w:rPr>
        <w:t>the</w:t>
      </w:r>
      <w:r>
        <w:rPr>
          <w:b/>
          <w:spacing w:val="-2"/>
          <w:sz w:val="18"/>
        </w:rPr>
        <w:t xml:space="preserve"> </w:t>
      </w:r>
      <w:r>
        <w:rPr>
          <w:b/>
          <w:sz w:val="18"/>
        </w:rPr>
        <w:t>internal</w:t>
      </w:r>
      <w:r>
        <w:rPr>
          <w:b/>
          <w:spacing w:val="-2"/>
          <w:sz w:val="18"/>
        </w:rPr>
        <w:t xml:space="preserve"> </w:t>
      </w:r>
      <w:r>
        <w:rPr>
          <w:b/>
          <w:sz w:val="18"/>
        </w:rPr>
        <w:t>logical</w:t>
      </w:r>
      <w:r>
        <w:rPr>
          <w:b/>
          <w:spacing w:val="-2"/>
          <w:sz w:val="18"/>
        </w:rPr>
        <w:t xml:space="preserve"> </w:t>
      </w:r>
      <w:r>
        <w:rPr>
          <w:b/>
          <w:sz w:val="18"/>
        </w:rPr>
        <w:t>feature</w:t>
      </w:r>
      <w:ins w:id="54" w:author="Saman Halgamuge" w:date="2022-06-03T00:10:00Z">
        <w:r w:rsidR="00884A9E">
          <w:rPr>
            <w:b/>
            <w:sz w:val="18"/>
          </w:rPr>
          <w:t>s</w:t>
        </w:r>
      </w:ins>
      <w:r>
        <w:rPr>
          <w:b/>
          <w:sz w:val="18"/>
        </w:rPr>
        <w:t xml:space="preserve"> and spat</w:t>
      </w:r>
      <w:r>
        <w:rPr>
          <w:b/>
          <w:sz w:val="18"/>
        </w:rPr>
        <w:t>ial feature</w:t>
      </w:r>
      <w:ins w:id="55" w:author="Saman Halgamuge" w:date="2022-06-03T00:10:00Z">
        <w:r w:rsidR="00884A9E">
          <w:rPr>
            <w:b/>
            <w:sz w:val="18"/>
          </w:rPr>
          <w:t>s</w:t>
        </w:r>
      </w:ins>
      <w:r>
        <w:rPr>
          <w:b/>
          <w:sz w:val="18"/>
        </w:rPr>
        <w:t xml:space="preserve"> of CAN</w:t>
      </w:r>
      <w:del w:id="56" w:author="Saman Halgamuge" w:date="2022-06-03T00:10:00Z">
        <w:r w:rsidDel="00884A9E">
          <w:rPr>
            <w:b/>
            <w:sz w:val="18"/>
          </w:rPr>
          <w:delText xml:space="preserve"> ,</w:delText>
        </w:r>
      </w:del>
      <w:r>
        <w:rPr>
          <w:b/>
          <w:sz w:val="18"/>
        </w:rPr>
        <w:t xml:space="preserve"> respectively. </w:t>
      </w:r>
      <w:ins w:id="57" w:author="Saman Halgamuge" w:date="2022-06-03T00:12:00Z">
        <w:r w:rsidR="00884A9E">
          <w:rPr>
            <w:b/>
            <w:sz w:val="18"/>
          </w:rPr>
          <w:t xml:space="preserve">Due to </w:t>
        </w:r>
      </w:ins>
      <w:del w:id="58" w:author="Saman Halgamuge" w:date="2022-06-03T00:12:00Z">
        <w:r w:rsidDel="00884A9E">
          <w:rPr>
            <w:b/>
            <w:sz w:val="18"/>
          </w:rPr>
          <w:delText xml:space="preserve">Because </w:delText>
        </w:r>
      </w:del>
      <w:r>
        <w:rPr>
          <w:b/>
          <w:sz w:val="18"/>
        </w:rPr>
        <w:t xml:space="preserve">the </w:t>
      </w:r>
      <w:ins w:id="59" w:author="Saman Halgamuge" w:date="2022-06-03T00:13:00Z">
        <w:r w:rsidR="0056297A">
          <w:rPr>
            <w:b/>
            <w:sz w:val="18"/>
          </w:rPr>
          <w:t>different functions associated</w:t>
        </w:r>
      </w:ins>
      <w:ins w:id="60" w:author="Saman Halgamuge" w:date="2022-06-03T00:14:00Z">
        <w:r w:rsidR="0056297A">
          <w:rPr>
            <w:b/>
            <w:sz w:val="18"/>
          </w:rPr>
          <w:t xml:space="preserve">, </w:t>
        </w:r>
      </w:ins>
      <w:del w:id="61" w:author="Saman Halgamuge" w:date="2022-06-03T00:14:00Z">
        <w:r w:rsidDel="0056297A">
          <w:rPr>
            <w:b/>
            <w:sz w:val="18"/>
          </w:rPr>
          <w:delText xml:space="preserve">different lengths of </w:delText>
        </w:r>
      </w:del>
      <w:del w:id="62" w:author="Saman Halgamuge" w:date="2022-06-03T00:12:00Z">
        <w:r w:rsidDel="00884A9E">
          <w:rPr>
            <w:b/>
            <w:sz w:val="18"/>
          </w:rPr>
          <w:delText xml:space="preserve">the </w:delText>
        </w:r>
      </w:del>
      <w:del w:id="63" w:author="Saman Halgamuge" w:date="2022-06-03T00:13:00Z">
        <w:r w:rsidDel="0056297A">
          <w:rPr>
            <w:b/>
            <w:sz w:val="18"/>
          </w:rPr>
          <w:delText xml:space="preserve">different functions </w:delText>
        </w:r>
      </w:del>
      <w:del w:id="64" w:author="Saman Halgamuge" w:date="2022-06-03T00:12:00Z">
        <w:r w:rsidDel="00884A9E">
          <w:rPr>
            <w:b/>
            <w:sz w:val="18"/>
          </w:rPr>
          <w:delText>of the</w:delText>
        </w:r>
      </w:del>
      <w:del w:id="65" w:author="Saman Halgamuge" w:date="2022-06-03T00:14:00Z">
        <w:r w:rsidDel="0056297A">
          <w:rPr>
            <w:b/>
            <w:sz w:val="18"/>
          </w:rPr>
          <w:delText xml:space="preserve"> </w:delText>
        </w:r>
      </w:del>
      <w:r>
        <w:rPr>
          <w:b/>
          <w:sz w:val="18"/>
        </w:rPr>
        <w:t>vehicle CAN messages</w:t>
      </w:r>
      <w:ins w:id="66" w:author="Saman Halgamuge" w:date="2022-06-03T00:14:00Z">
        <w:r w:rsidR="0056297A">
          <w:rPr>
            <w:b/>
            <w:sz w:val="18"/>
          </w:rPr>
          <w:t xml:space="preserve"> have </w:t>
        </w:r>
        <w:r w:rsidR="0056297A">
          <w:rPr>
            <w:b/>
            <w:sz w:val="18"/>
          </w:rPr>
          <w:t>different lengths</w:t>
        </w:r>
        <w:r w:rsidR="0056297A">
          <w:rPr>
            <w:b/>
            <w:sz w:val="18"/>
          </w:rPr>
          <w:t>.</w:t>
        </w:r>
      </w:ins>
      <w:del w:id="67" w:author="Saman Halgamuge" w:date="2022-06-03T00:14:00Z">
        <w:r w:rsidDel="0056297A">
          <w:rPr>
            <w:b/>
            <w:sz w:val="18"/>
          </w:rPr>
          <w:delText>,</w:delText>
        </w:r>
      </w:del>
      <w:r>
        <w:rPr>
          <w:b/>
          <w:spacing w:val="40"/>
          <w:sz w:val="18"/>
        </w:rPr>
        <w:t xml:space="preserve"> </w:t>
      </w:r>
      <w:del w:id="68" w:author="Saman Halgamuge" w:date="2022-06-03T00:15:00Z">
        <w:r w:rsidDel="0056297A">
          <w:rPr>
            <w:b/>
            <w:sz w:val="18"/>
          </w:rPr>
          <w:delText>we take advantage of r</w:delText>
        </w:r>
      </w:del>
      <w:ins w:id="69" w:author="Saman Halgamuge" w:date="2022-06-03T00:15:00Z">
        <w:r w:rsidR="0056297A">
          <w:rPr>
            <w:b/>
            <w:sz w:val="18"/>
          </w:rPr>
          <w:t>R</w:t>
        </w:r>
      </w:ins>
      <w:r>
        <w:rPr>
          <w:b/>
          <w:sz w:val="18"/>
        </w:rPr>
        <w:t xml:space="preserve">einforcement learning </w:t>
      </w:r>
      <w:ins w:id="70" w:author="Saman Halgamuge" w:date="2022-06-03T00:15:00Z">
        <w:r w:rsidR="0056297A">
          <w:rPr>
            <w:b/>
            <w:sz w:val="18"/>
          </w:rPr>
          <w:t xml:space="preserve">is used </w:t>
        </w:r>
      </w:ins>
      <w:r>
        <w:rPr>
          <w:b/>
          <w:sz w:val="18"/>
        </w:rPr>
        <w:t>to dynamically get</w:t>
      </w:r>
      <w:r>
        <w:rPr>
          <w:b/>
          <w:spacing w:val="80"/>
          <w:sz w:val="18"/>
        </w:rPr>
        <w:t xml:space="preserve"> </w:t>
      </w:r>
      <w:r>
        <w:rPr>
          <w:b/>
          <w:sz w:val="18"/>
        </w:rPr>
        <w:t>a</w:t>
      </w:r>
      <w:r>
        <w:rPr>
          <w:b/>
          <w:spacing w:val="40"/>
          <w:sz w:val="18"/>
        </w:rPr>
        <w:t xml:space="preserve"> </w:t>
      </w:r>
      <w:r>
        <w:rPr>
          <w:b/>
          <w:sz w:val="18"/>
        </w:rPr>
        <w:t>CAN</w:t>
      </w:r>
      <w:r>
        <w:rPr>
          <w:b/>
          <w:spacing w:val="40"/>
          <w:sz w:val="18"/>
        </w:rPr>
        <w:t xml:space="preserve"> </w:t>
      </w:r>
      <w:r>
        <w:rPr>
          <w:b/>
          <w:sz w:val="18"/>
        </w:rPr>
        <w:t>package</w:t>
      </w:r>
      <w:r>
        <w:rPr>
          <w:b/>
          <w:spacing w:val="40"/>
          <w:sz w:val="18"/>
        </w:rPr>
        <w:t xml:space="preserve"> </w:t>
      </w:r>
      <w:r>
        <w:rPr>
          <w:b/>
          <w:sz w:val="18"/>
        </w:rPr>
        <w:t>which</w:t>
      </w:r>
      <w:r>
        <w:rPr>
          <w:b/>
          <w:spacing w:val="40"/>
          <w:sz w:val="18"/>
        </w:rPr>
        <w:t xml:space="preserve"> </w:t>
      </w:r>
      <w:r>
        <w:rPr>
          <w:b/>
          <w:sz w:val="18"/>
        </w:rPr>
        <w:t>acts</w:t>
      </w:r>
      <w:r>
        <w:rPr>
          <w:b/>
          <w:spacing w:val="40"/>
          <w:sz w:val="18"/>
        </w:rPr>
        <w:t xml:space="preserve"> </w:t>
      </w:r>
      <w:r>
        <w:rPr>
          <w:b/>
          <w:sz w:val="18"/>
        </w:rPr>
        <w:t>as</w:t>
      </w:r>
      <w:r>
        <w:rPr>
          <w:b/>
          <w:spacing w:val="40"/>
          <w:sz w:val="18"/>
        </w:rPr>
        <w:t xml:space="preserve"> </w:t>
      </w:r>
      <w:r>
        <w:rPr>
          <w:b/>
          <w:sz w:val="18"/>
        </w:rPr>
        <w:t>a</w:t>
      </w:r>
      <w:r>
        <w:rPr>
          <w:b/>
          <w:spacing w:val="40"/>
          <w:sz w:val="18"/>
        </w:rPr>
        <w:t xml:space="preserve"> </w:t>
      </w:r>
      <w:r>
        <w:rPr>
          <w:b/>
          <w:sz w:val="18"/>
        </w:rPr>
        <w:t>sample</w:t>
      </w:r>
      <w:r>
        <w:rPr>
          <w:b/>
          <w:spacing w:val="40"/>
          <w:sz w:val="18"/>
        </w:rPr>
        <w:t xml:space="preserve"> </w:t>
      </w:r>
      <w:r>
        <w:rPr>
          <w:b/>
          <w:sz w:val="18"/>
        </w:rPr>
        <w:t>sent</w:t>
      </w:r>
      <w:r>
        <w:rPr>
          <w:b/>
          <w:spacing w:val="40"/>
          <w:sz w:val="18"/>
        </w:rPr>
        <w:t xml:space="preserve"> </w:t>
      </w:r>
      <w:r>
        <w:rPr>
          <w:b/>
          <w:sz w:val="18"/>
        </w:rPr>
        <w:t>to</w:t>
      </w:r>
      <w:r>
        <w:rPr>
          <w:b/>
          <w:spacing w:val="40"/>
          <w:sz w:val="18"/>
        </w:rPr>
        <w:t xml:space="preserve"> </w:t>
      </w:r>
      <w:del w:id="71" w:author="Saman Halgamuge" w:date="2022-06-03T00:15:00Z">
        <w:r w:rsidDel="0056297A">
          <w:rPr>
            <w:b/>
            <w:sz w:val="18"/>
          </w:rPr>
          <w:delText>our</w:delText>
        </w:r>
        <w:r w:rsidDel="0056297A">
          <w:rPr>
            <w:b/>
            <w:spacing w:val="40"/>
            <w:sz w:val="18"/>
          </w:rPr>
          <w:delText xml:space="preserve"> </w:delText>
        </w:r>
      </w:del>
      <w:ins w:id="72" w:author="Saman Halgamuge" w:date="2022-06-03T00:15:00Z">
        <w:r w:rsidR="0056297A">
          <w:rPr>
            <w:b/>
            <w:sz w:val="18"/>
          </w:rPr>
          <w:t>the proposed</w:t>
        </w:r>
        <w:r w:rsidR="0056297A">
          <w:rPr>
            <w:b/>
            <w:spacing w:val="40"/>
            <w:sz w:val="18"/>
          </w:rPr>
          <w:t xml:space="preserve"> </w:t>
        </w:r>
      </w:ins>
      <w:r>
        <w:rPr>
          <w:b/>
          <w:sz w:val="18"/>
        </w:rPr>
        <w:t xml:space="preserve">model. </w:t>
      </w:r>
      <w:del w:id="73" w:author="Saman Halgamuge" w:date="2022-06-03T00:15:00Z">
        <w:r w:rsidDel="0056297A">
          <w:rPr>
            <w:b/>
            <w:sz w:val="18"/>
          </w:rPr>
          <w:delText>We also propose a</w:delText>
        </w:r>
      </w:del>
      <w:ins w:id="74" w:author="Saman Halgamuge" w:date="2022-06-03T00:15:00Z">
        <w:r w:rsidR="0056297A">
          <w:rPr>
            <w:b/>
            <w:sz w:val="18"/>
          </w:rPr>
          <w:t>A</w:t>
        </w:r>
      </w:ins>
      <w:r>
        <w:rPr>
          <w:b/>
          <w:sz w:val="18"/>
        </w:rPr>
        <w:t xml:space="preserve"> method to convert original CAN </w:t>
      </w:r>
      <w:ins w:id="75" w:author="Saman Halgamuge" w:date="2022-06-03T00:17:00Z">
        <w:r w:rsidR="0056297A">
          <w:rPr>
            <w:b/>
            <w:sz w:val="18"/>
          </w:rPr>
          <w:t xml:space="preserve">data </w:t>
        </w:r>
      </w:ins>
      <w:r>
        <w:rPr>
          <w:b/>
          <w:sz w:val="18"/>
        </w:rPr>
        <w:t>to graph</w:t>
      </w:r>
      <w:r>
        <w:rPr>
          <w:b/>
          <w:spacing w:val="80"/>
          <w:sz w:val="18"/>
        </w:rPr>
        <w:t xml:space="preserve"> </w:t>
      </w:r>
      <w:r>
        <w:rPr>
          <w:b/>
          <w:sz w:val="18"/>
        </w:rPr>
        <w:t xml:space="preserve">data </w:t>
      </w:r>
      <w:del w:id="76" w:author="Saman Halgamuge" w:date="2022-06-03T00:17:00Z">
        <w:r w:rsidDel="0056297A">
          <w:rPr>
            <w:b/>
            <w:sz w:val="18"/>
          </w:rPr>
          <w:delText xml:space="preserve">by </w:delText>
        </w:r>
      </w:del>
      <w:r>
        <w:rPr>
          <w:b/>
          <w:sz w:val="18"/>
        </w:rPr>
        <w:t>using its time sequence feature</w:t>
      </w:r>
      <w:ins w:id="77" w:author="Saman Halgamuge" w:date="2022-06-03T00:17:00Z">
        <w:r w:rsidR="0056297A">
          <w:rPr>
            <w:b/>
            <w:sz w:val="18"/>
          </w:rPr>
          <w:t xml:space="preserve"> is also proposed</w:t>
        </w:r>
      </w:ins>
      <w:r>
        <w:rPr>
          <w:b/>
          <w:sz w:val="18"/>
        </w:rPr>
        <w:t xml:space="preserve">. </w:t>
      </w:r>
      <w:ins w:id="78" w:author="Saman Halgamuge" w:date="2022-06-03T00:17:00Z">
        <w:r w:rsidR="0056297A">
          <w:rPr>
            <w:b/>
            <w:sz w:val="18"/>
          </w:rPr>
          <w:t>Both t</w:t>
        </w:r>
      </w:ins>
      <w:del w:id="79" w:author="Saman Halgamuge" w:date="2022-06-03T00:17:00Z">
        <w:r w:rsidDel="0056297A">
          <w:rPr>
            <w:b/>
            <w:sz w:val="18"/>
          </w:rPr>
          <w:delText>T</w:delText>
        </w:r>
      </w:del>
      <w:r>
        <w:rPr>
          <w:b/>
          <w:sz w:val="18"/>
        </w:rPr>
        <w:t xml:space="preserve">he CNN and </w:t>
      </w:r>
      <w:ins w:id="80" w:author="Saman Halgamuge" w:date="2022-06-03T00:17:00Z">
        <w:r w:rsidR="0056297A">
          <w:rPr>
            <w:b/>
            <w:sz w:val="18"/>
          </w:rPr>
          <w:t xml:space="preserve">the </w:t>
        </w:r>
      </w:ins>
      <w:r>
        <w:rPr>
          <w:b/>
          <w:sz w:val="18"/>
        </w:rPr>
        <w:t>GNN of</w:t>
      </w:r>
      <w:r>
        <w:rPr>
          <w:b/>
          <w:spacing w:val="40"/>
          <w:sz w:val="18"/>
        </w:rPr>
        <w:t xml:space="preserve"> </w:t>
      </w:r>
      <w:r>
        <w:rPr>
          <w:b/>
          <w:sz w:val="18"/>
        </w:rPr>
        <w:t xml:space="preserve">the </w:t>
      </w:r>
      <w:del w:id="81" w:author="Saman Halgamuge" w:date="2022-06-03T00:18:00Z">
        <w:r w:rsidDel="0056297A">
          <w:rPr>
            <w:b/>
            <w:sz w:val="18"/>
          </w:rPr>
          <w:delText xml:space="preserve">detection </w:delText>
        </w:r>
      </w:del>
      <w:ins w:id="82" w:author="Saman Halgamuge" w:date="2022-06-03T00:18:00Z">
        <w:r w:rsidR="0056297A">
          <w:rPr>
            <w:b/>
            <w:sz w:val="18"/>
          </w:rPr>
          <w:t>proposed</w:t>
        </w:r>
        <w:r w:rsidR="0056297A">
          <w:rPr>
            <w:b/>
            <w:sz w:val="18"/>
          </w:rPr>
          <w:t xml:space="preserve"> </w:t>
        </w:r>
      </w:ins>
      <w:r>
        <w:rPr>
          <w:b/>
          <w:sz w:val="18"/>
        </w:rPr>
        <w:t xml:space="preserve">model </w:t>
      </w:r>
      <w:proofErr w:type="gramStart"/>
      <w:r>
        <w:rPr>
          <w:b/>
          <w:sz w:val="18"/>
        </w:rPr>
        <w:t>are</w:t>
      </w:r>
      <w:proofErr w:type="gramEnd"/>
      <w:r>
        <w:rPr>
          <w:b/>
          <w:sz w:val="18"/>
        </w:rPr>
        <w:t xml:space="preserve"> optimized </w:t>
      </w:r>
      <w:ins w:id="83" w:author="Saman Halgamuge" w:date="2022-06-03T00:18:00Z">
        <w:r w:rsidR="0056297A">
          <w:rPr>
            <w:b/>
            <w:sz w:val="18"/>
          </w:rPr>
          <w:t>using</w:t>
        </w:r>
      </w:ins>
      <w:del w:id="84" w:author="Saman Halgamuge" w:date="2022-06-03T00:18:00Z">
        <w:r w:rsidDel="0056297A">
          <w:rPr>
            <w:b/>
            <w:sz w:val="18"/>
          </w:rPr>
          <w:delText>by</w:delText>
        </w:r>
      </w:del>
      <w:r>
        <w:rPr>
          <w:b/>
          <w:sz w:val="18"/>
        </w:rPr>
        <w:t xml:space="preserve"> MOEA. CNN inherits the weight</w:t>
      </w:r>
      <w:ins w:id="85" w:author="Saman Halgamuge" w:date="2022-06-03T00:21:00Z">
        <w:r w:rsidR="00A165E3">
          <w:rPr>
            <w:b/>
            <w:sz w:val="18"/>
          </w:rPr>
          <w:t>s</w:t>
        </w:r>
      </w:ins>
      <w:r>
        <w:rPr>
          <w:b/>
          <w:sz w:val="18"/>
        </w:rPr>
        <w:t xml:space="preserve"> of parent</w:t>
      </w:r>
      <w:ins w:id="86" w:author="Saman Halgamuge" w:date="2022-06-03T00:21:00Z">
        <w:r w:rsidR="00A165E3">
          <w:rPr>
            <w:b/>
            <w:sz w:val="18"/>
          </w:rPr>
          <w:t>s</w:t>
        </w:r>
      </w:ins>
      <w:r>
        <w:rPr>
          <w:b/>
          <w:sz w:val="18"/>
        </w:rPr>
        <w:t>, and GNN inherits the weight</w:t>
      </w:r>
      <w:ins w:id="87" w:author="Saman Halgamuge" w:date="2022-06-03T00:21:00Z">
        <w:r w:rsidR="00A165E3">
          <w:rPr>
            <w:b/>
            <w:sz w:val="18"/>
          </w:rPr>
          <w:t>s</w:t>
        </w:r>
      </w:ins>
      <w:r>
        <w:rPr>
          <w:b/>
          <w:sz w:val="18"/>
        </w:rPr>
        <w:t xml:space="preserve"> of </w:t>
      </w:r>
      <w:proofErr w:type="spellStart"/>
      <w:r>
        <w:rPr>
          <w:b/>
          <w:sz w:val="18"/>
        </w:rPr>
        <w:t>supernet</w:t>
      </w:r>
      <w:proofErr w:type="spellEnd"/>
      <w:r>
        <w:rPr>
          <w:b/>
          <w:sz w:val="18"/>
        </w:rPr>
        <w:t xml:space="preserve"> in the evolut</w:t>
      </w:r>
      <w:r>
        <w:rPr>
          <w:b/>
          <w:sz w:val="18"/>
        </w:rPr>
        <w:t>ion</w:t>
      </w:r>
      <w:r>
        <w:rPr>
          <w:b/>
          <w:spacing w:val="-1"/>
          <w:sz w:val="18"/>
        </w:rPr>
        <w:t xml:space="preserve"> </w:t>
      </w:r>
      <w:r>
        <w:rPr>
          <w:b/>
          <w:sz w:val="18"/>
        </w:rPr>
        <w:t>process.</w:t>
      </w:r>
      <w:r>
        <w:rPr>
          <w:b/>
          <w:spacing w:val="-1"/>
          <w:sz w:val="18"/>
        </w:rPr>
        <w:t xml:space="preserve"> </w:t>
      </w:r>
      <w:ins w:id="88" w:author="Saman Halgamuge" w:date="2022-06-03T00:21:00Z">
        <w:r w:rsidR="00A165E3">
          <w:rPr>
            <w:b/>
            <w:sz w:val="18"/>
          </w:rPr>
          <w:t>This w</w:t>
        </w:r>
      </w:ins>
      <w:del w:id="89" w:author="Saman Halgamuge" w:date="2022-06-03T00:21:00Z">
        <w:r w:rsidDel="00A165E3">
          <w:rPr>
            <w:b/>
            <w:sz w:val="18"/>
          </w:rPr>
          <w:delText>W</w:delText>
        </w:r>
      </w:del>
      <w:r>
        <w:rPr>
          <w:b/>
          <w:sz w:val="18"/>
        </w:rPr>
        <w:t>eight</w:t>
      </w:r>
      <w:r>
        <w:rPr>
          <w:b/>
          <w:spacing w:val="-1"/>
          <w:sz w:val="18"/>
        </w:rPr>
        <w:t xml:space="preserve"> </w:t>
      </w:r>
      <w:r>
        <w:rPr>
          <w:b/>
          <w:sz w:val="18"/>
        </w:rPr>
        <w:t>sharing</w:t>
      </w:r>
      <w:r>
        <w:rPr>
          <w:b/>
          <w:spacing w:val="-1"/>
          <w:sz w:val="18"/>
        </w:rPr>
        <w:t xml:space="preserve"> </w:t>
      </w:r>
      <w:del w:id="90" w:author="Saman Halgamuge" w:date="2022-06-03T00:22:00Z">
        <w:r w:rsidDel="00A165E3">
          <w:rPr>
            <w:b/>
            <w:sz w:val="18"/>
          </w:rPr>
          <w:delText>shortens</w:delText>
        </w:r>
        <w:r w:rsidDel="00A165E3">
          <w:rPr>
            <w:b/>
            <w:spacing w:val="-1"/>
            <w:sz w:val="18"/>
          </w:rPr>
          <w:delText xml:space="preserve"> </w:delText>
        </w:r>
        <w:r w:rsidDel="00A165E3">
          <w:rPr>
            <w:b/>
            <w:sz w:val="18"/>
          </w:rPr>
          <w:delText>the</w:delText>
        </w:r>
        <w:r w:rsidDel="00A165E3">
          <w:rPr>
            <w:b/>
            <w:spacing w:val="-1"/>
            <w:sz w:val="18"/>
          </w:rPr>
          <w:delText xml:space="preserve"> </w:delText>
        </w:r>
        <w:r w:rsidDel="00A165E3">
          <w:rPr>
            <w:b/>
            <w:sz w:val="18"/>
          </w:rPr>
          <w:delText>time</w:delText>
        </w:r>
        <w:r w:rsidDel="00A165E3">
          <w:rPr>
            <w:b/>
            <w:spacing w:val="-1"/>
            <w:sz w:val="18"/>
          </w:rPr>
          <w:delText xml:space="preserve"> </w:delText>
        </w:r>
        <w:r w:rsidDel="00A165E3">
          <w:rPr>
            <w:b/>
            <w:sz w:val="18"/>
          </w:rPr>
          <w:delText>of</w:delText>
        </w:r>
      </w:del>
      <w:ins w:id="91" w:author="Saman Halgamuge" w:date="2022-06-03T00:22:00Z">
        <w:r w:rsidR="00A165E3">
          <w:rPr>
            <w:b/>
            <w:sz w:val="18"/>
          </w:rPr>
          <w:t>speeds up the</w:t>
        </w:r>
      </w:ins>
      <w:r>
        <w:rPr>
          <w:b/>
          <w:spacing w:val="-1"/>
          <w:sz w:val="18"/>
        </w:rPr>
        <w:t xml:space="preserve"> </w:t>
      </w:r>
      <w:r>
        <w:rPr>
          <w:b/>
          <w:sz w:val="18"/>
        </w:rPr>
        <w:t>individual fitness</w:t>
      </w:r>
      <w:r>
        <w:rPr>
          <w:b/>
          <w:spacing w:val="-8"/>
          <w:sz w:val="18"/>
        </w:rPr>
        <w:t xml:space="preserve"> </w:t>
      </w:r>
      <w:r>
        <w:rPr>
          <w:b/>
          <w:sz w:val="18"/>
        </w:rPr>
        <w:t>evaluation.</w:t>
      </w:r>
      <w:r>
        <w:rPr>
          <w:b/>
          <w:spacing w:val="-8"/>
          <w:sz w:val="18"/>
        </w:rPr>
        <w:t xml:space="preserve"> </w:t>
      </w:r>
      <w:r>
        <w:rPr>
          <w:b/>
          <w:sz w:val="18"/>
        </w:rPr>
        <w:t>We</w:t>
      </w:r>
      <w:r>
        <w:rPr>
          <w:b/>
          <w:spacing w:val="-8"/>
          <w:sz w:val="18"/>
        </w:rPr>
        <w:t xml:space="preserve"> </w:t>
      </w:r>
      <w:r>
        <w:rPr>
          <w:b/>
          <w:sz w:val="18"/>
        </w:rPr>
        <w:t>performed</w:t>
      </w:r>
      <w:r>
        <w:rPr>
          <w:b/>
          <w:spacing w:val="-8"/>
          <w:sz w:val="18"/>
        </w:rPr>
        <w:t xml:space="preserve"> </w:t>
      </w:r>
      <w:r>
        <w:rPr>
          <w:b/>
          <w:sz w:val="18"/>
        </w:rPr>
        <w:t>an</w:t>
      </w:r>
      <w:r>
        <w:rPr>
          <w:b/>
          <w:spacing w:val="-9"/>
          <w:sz w:val="18"/>
        </w:rPr>
        <w:t xml:space="preserve"> </w:t>
      </w:r>
      <w:r>
        <w:rPr>
          <w:b/>
          <w:sz w:val="18"/>
        </w:rPr>
        <w:t>experimental</w:t>
      </w:r>
      <w:r>
        <w:rPr>
          <w:b/>
          <w:spacing w:val="-8"/>
          <w:sz w:val="18"/>
        </w:rPr>
        <w:t xml:space="preserve"> </w:t>
      </w:r>
      <w:r>
        <w:rPr>
          <w:b/>
          <w:sz w:val="18"/>
        </w:rPr>
        <w:t>study</w:t>
      </w:r>
      <w:r>
        <w:rPr>
          <w:b/>
          <w:spacing w:val="-8"/>
          <w:sz w:val="18"/>
        </w:rPr>
        <w:t xml:space="preserve"> </w:t>
      </w:r>
      <w:r>
        <w:rPr>
          <w:b/>
          <w:sz w:val="18"/>
        </w:rPr>
        <w:t>using</w:t>
      </w:r>
      <w:r>
        <w:rPr>
          <w:b/>
          <w:spacing w:val="-8"/>
          <w:sz w:val="18"/>
        </w:rPr>
        <w:t xml:space="preserve"> </w:t>
      </w:r>
      <w:r>
        <w:rPr>
          <w:b/>
          <w:sz w:val="18"/>
        </w:rPr>
        <w:t>the dataset collected from the real world to evaluate our intrusion detection model. After the network evolution, the GNN flops decreas</w:t>
      </w:r>
      <w:r>
        <w:rPr>
          <w:b/>
          <w:sz w:val="18"/>
        </w:rPr>
        <w:t xml:space="preserve">ed to 40% of the </w:t>
      </w:r>
      <w:proofErr w:type="spellStart"/>
      <w:r>
        <w:rPr>
          <w:b/>
          <w:sz w:val="18"/>
        </w:rPr>
        <w:t>supernet</w:t>
      </w:r>
      <w:proofErr w:type="spellEnd"/>
      <w:r>
        <w:rPr>
          <w:b/>
          <w:sz w:val="18"/>
        </w:rPr>
        <w:t>, but the intrusion detection accuracy</w:t>
      </w:r>
      <w:r>
        <w:rPr>
          <w:b/>
          <w:spacing w:val="-2"/>
          <w:sz w:val="18"/>
        </w:rPr>
        <w:t xml:space="preserve"> </w:t>
      </w:r>
      <w:r>
        <w:rPr>
          <w:b/>
          <w:sz w:val="18"/>
        </w:rPr>
        <w:t>reaches</w:t>
      </w:r>
      <w:r>
        <w:rPr>
          <w:b/>
          <w:spacing w:val="-2"/>
          <w:sz w:val="18"/>
        </w:rPr>
        <w:t xml:space="preserve"> </w:t>
      </w:r>
      <w:r>
        <w:rPr>
          <w:b/>
          <w:sz w:val="18"/>
        </w:rPr>
        <w:t>more</w:t>
      </w:r>
      <w:r>
        <w:rPr>
          <w:b/>
          <w:spacing w:val="-2"/>
          <w:sz w:val="18"/>
        </w:rPr>
        <w:t xml:space="preserve"> </w:t>
      </w:r>
      <w:r>
        <w:rPr>
          <w:b/>
          <w:sz w:val="18"/>
        </w:rPr>
        <w:t>than</w:t>
      </w:r>
      <w:r>
        <w:rPr>
          <w:b/>
          <w:spacing w:val="-2"/>
          <w:sz w:val="18"/>
        </w:rPr>
        <w:t xml:space="preserve"> </w:t>
      </w:r>
      <w:r>
        <w:rPr>
          <w:b/>
          <w:sz w:val="18"/>
        </w:rPr>
        <w:t>95%.</w:t>
      </w:r>
      <w:r>
        <w:rPr>
          <w:b/>
          <w:spacing w:val="-2"/>
          <w:sz w:val="18"/>
        </w:rPr>
        <w:t xml:space="preserve"> </w:t>
      </w:r>
      <w:r>
        <w:rPr>
          <w:b/>
          <w:sz w:val="18"/>
        </w:rPr>
        <w:t>The</w:t>
      </w:r>
      <w:r>
        <w:rPr>
          <w:b/>
          <w:spacing w:val="-2"/>
          <w:sz w:val="18"/>
        </w:rPr>
        <w:t xml:space="preserve"> </w:t>
      </w:r>
      <w:r>
        <w:rPr>
          <w:b/>
          <w:sz w:val="18"/>
        </w:rPr>
        <w:t>accuracy</w:t>
      </w:r>
      <w:r>
        <w:rPr>
          <w:b/>
          <w:spacing w:val="-2"/>
          <w:sz w:val="18"/>
        </w:rPr>
        <w:t xml:space="preserve"> </w:t>
      </w:r>
      <w:r>
        <w:rPr>
          <w:b/>
          <w:sz w:val="18"/>
        </w:rPr>
        <w:t>of</w:t>
      </w:r>
      <w:r>
        <w:rPr>
          <w:b/>
          <w:spacing w:val="-2"/>
          <w:sz w:val="18"/>
        </w:rPr>
        <w:t xml:space="preserve"> </w:t>
      </w:r>
      <w:r>
        <w:rPr>
          <w:b/>
          <w:sz w:val="18"/>
        </w:rPr>
        <w:t>CNN</w:t>
      </w:r>
      <w:r>
        <w:rPr>
          <w:b/>
          <w:spacing w:val="-2"/>
          <w:sz w:val="18"/>
        </w:rPr>
        <w:t xml:space="preserve"> </w:t>
      </w:r>
      <w:r>
        <w:rPr>
          <w:b/>
          <w:sz w:val="18"/>
        </w:rPr>
        <w:t>was</w:t>
      </w:r>
      <w:r>
        <w:rPr>
          <w:b/>
          <w:spacing w:val="-2"/>
          <w:sz w:val="18"/>
        </w:rPr>
        <w:t xml:space="preserve"> </w:t>
      </w:r>
      <w:r>
        <w:rPr>
          <w:b/>
          <w:sz w:val="18"/>
        </w:rPr>
        <w:t>also improved by 5% compared with the best individual of the first generation.</w:t>
      </w:r>
      <w:r>
        <w:rPr>
          <w:b/>
          <w:spacing w:val="-3"/>
          <w:sz w:val="18"/>
        </w:rPr>
        <w:t xml:space="preserve"> </w:t>
      </w:r>
      <w:r>
        <w:rPr>
          <w:b/>
          <w:sz w:val="18"/>
        </w:rPr>
        <w:t>The</w:t>
      </w:r>
      <w:r>
        <w:rPr>
          <w:b/>
          <w:spacing w:val="-3"/>
          <w:sz w:val="18"/>
        </w:rPr>
        <w:t xml:space="preserve"> </w:t>
      </w:r>
      <w:r>
        <w:rPr>
          <w:b/>
          <w:sz w:val="18"/>
        </w:rPr>
        <w:t>accuracy</w:t>
      </w:r>
      <w:r>
        <w:rPr>
          <w:b/>
          <w:spacing w:val="-3"/>
          <w:sz w:val="18"/>
        </w:rPr>
        <w:t xml:space="preserve"> </w:t>
      </w:r>
      <w:r>
        <w:rPr>
          <w:b/>
          <w:sz w:val="18"/>
        </w:rPr>
        <w:t>of</w:t>
      </w:r>
      <w:r>
        <w:rPr>
          <w:b/>
          <w:spacing w:val="-3"/>
          <w:sz w:val="18"/>
        </w:rPr>
        <w:t xml:space="preserve"> </w:t>
      </w:r>
      <w:r>
        <w:rPr>
          <w:b/>
          <w:sz w:val="18"/>
        </w:rPr>
        <w:t>the</w:t>
      </w:r>
      <w:r>
        <w:rPr>
          <w:b/>
          <w:spacing w:val="-3"/>
          <w:sz w:val="18"/>
        </w:rPr>
        <w:t xml:space="preserve"> </w:t>
      </w:r>
      <w:r>
        <w:rPr>
          <w:b/>
          <w:sz w:val="18"/>
        </w:rPr>
        <w:t>intrusion</w:t>
      </w:r>
      <w:r>
        <w:rPr>
          <w:b/>
          <w:spacing w:val="-3"/>
          <w:sz w:val="18"/>
        </w:rPr>
        <w:t xml:space="preserve"> </w:t>
      </w:r>
      <w:r>
        <w:rPr>
          <w:b/>
          <w:sz w:val="18"/>
        </w:rPr>
        <w:t>detection</w:t>
      </w:r>
      <w:r>
        <w:rPr>
          <w:b/>
          <w:spacing w:val="-3"/>
          <w:sz w:val="18"/>
        </w:rPr>
        <w:t xml:space="preserve"> </w:t>
      </w:r>
      <w:r>
        <w:rPr>
          <w:b/>
          <w:sz w:val="18"/>
        </w:rPr>
        <w:t>by</w:t>
      </w:r>
      <w:r>
        <w:rPr>
          <w:b/>
          <w:spacing w:val="-3"/>
          <w:sz w:val="18"/>
        </w:rPr>
        <w:t xml:space="preserve"> </w:t>
      </w:r>
      <w:r>
        <w:rPr>
          <w:b/>
          <w:sz w:val="18"/>
        </w:rPr>
        <w:t>combining the two model</w:t>
      </w:r>
      <w:r>
        <w:rPr>
          <w:b/>
          <w:sz w:val="18"/>
        </w:rPr>
        <w:t>s is more than 99%.</w:t>
      </w:r>
    </w:p>
    <w:p w14:paraId="70576B59" w14:textId="77777777" w:rsidR="00DB4E42" w:rsidRDefault="00EE7020">
      <w:pPr>
        <w:spacing w:before="127" w:line="230" w:lineRule="auto"/>
        <w:ind w:left="119" w:right="38" w:firstLine="199"/>
        <w:jc w:val="both"/>
        <w:rPr>
          <w:b/>
          <w:sz w:val="18"/>
        </w:rPr>
      </w:pPr>
      <w:r>
        <w:rPr>
          <w:rFonts w:ascii="Georgia-BoldItalic" w:hAnsi="Georgia-BoldItalic"/>
          <w:b/>
          <w:i/>
          <w:w w:val="95"/>
          <w:sz w:val="18"/>
        </w:rPr>
        <w:t>Index Terms</w:t>
      </w:r>
      <w:r>
        <w:rPr>
          <w:b/>
          <w:w w:val="95"/>
          <w:sz w:val="18"/>
        </w:rPr>
        <w:t xml:space="preserve">—Intrusion Detection of Controller Area Network </w:t>
      </w:r>
      <w:r>
        <w:rPr>
          <w:b/>
          <w:sz w:val="18"/>
        </w:rPr>
        <w:t>(CAN),</w:t>
      </w:r>
      <w:r>
        <w:rPr>
          <w:b/>
          <w:spacing w:val="-5"/>
          <w:sz w:val="18"/>
        </w:rPr>
        <w:t xml:space="preserve"> </w:t>
      </w:r>
      <w:r>
        <w:rPr>
          <w:b/>
          <w:sz w:val="18"/>
        </w:rPr>
        <w:t>Multi-Objective</w:t>
      </w:r>
      <w:r>
        <w:rPr>
          <w:b/>
          <w:spacing w:val="-4"/>
          <w:sz w:val="18"/>
        </w:rPr>
        <w:t xml:space="preserve"> </w:t>
      </w:r>
      <w:r>
        <w:rPr>
          <w:b/>
          <w:sz w:val="18"/>
        </w:rPr>
        <w:t>Evolutionary</w:t>
      </w:r>
      <w:r>
        <w:rPr>
          <w:b/>
          <w:spacing w:val="-5"/>
          <w:sz w:val="18"/>
        </w:rPr>
        <w:t xml:space="preserve"> </w:t>
      </w:r>
      <w:r>
        <w:rPr>
          <w:b/>
          <w:sz w:val="18"/>
        </w:rPr>
        <w:t>Algorithm</w:t>
      </w:r>
      <w:r>
        <w:rPr>
          <w:b/>
          <w:spacing w:val="-4"/>
          <w:sz w:val="18"/>
        </w:rPr>
        <w:t xml:space="preserve"> </w:t>
      </w:r>
      <w:r>
        <w:rPr>
          <w:b/>
          <w:sz w:val="18"/>
        </w:rPr>
        <w:t>(MOEA),</w:t>
      </w:r>
      <w:r>
        <w:rPr>
          <w:b/>
          <w:spacing w:val="-5"/>
          <w:sz w:val="18"/>
        </w:rPr>
        <w:t xml:space="preserve"> </w:t>
      </w:r>
      <w:r>
        <w:rPr>
          <w:b/>
          <w:sz w:val="18"/>
        </w:rPr>
        <w:t>graph neural network (GNN), convolutional neural network (CNN)</w:t>
      </w:r>
    </w:p>
    <w:p w14:paraId="64BE2739" w14:textId="77777777" w:rsidR="00DB4E42" w:rsidRDefault="00DB4E42">
      <w:pPr>
        <w:pStyle w:val="BodyText"/>
        <w:spacing w:before="1"/>
        <w:rPr>
          <w:b/>
          <w:sz w:val="28"/>
        </w:rPr>
      </w:pPr>
    </w:p>
    <w:p w14:paraId="6DF39324" w14:textId="77777777" w:rsidR="00DB4E42" w:rsidRDefault="00EE7020">
      <w:pPr>
        <w:pStyle w:val="ListParagraph"/>
        <w:numPr>
          <w:ilvl w:val="0"/>
          <w:numId w:val="7"/>
        </w:numPr>
        <w:tabs>
          <w:tab w:val="left" w:pos="2089"/>
        </w:tabs>
        <w:ind w:right="0" w:hanging="237"/>
        <w:jc w:val="left"/>
        <w:rPr>
          <w:sz w:val="16"/>
        </w:rPr>
      </w:pPr>
      <w:r>
        <w:pict w14:anchorId="792937E7">
          <v:shapetype id="_x0000_t202" coordsize="21600,21600" o:spt="202" path="m,l,21600r21600,l21600,xe">
            <v:stroke joinstyle="miter"/>
            <v:path gradientshapeok="t" o:connecttype="rect"/>
          </v:shapetype>
          <v:shape id="docshape2" o:spid="_x0000_s2071" type="#_x0000_t202" alt="" style="position:absolute;left:0;text-align:left;margin-left:48.95pt;margin-top:9.25pt;width:11.5pt;height:38.3pt;z-index:-16075264;mso-wrap-style:square;mso-wrap-edited:f;mso-width-percent:0;mso-height-percent:0;mso-position-horizontal-relative:page;mso-width-percent:0;mso-height-percent:0;v-text-anchor:top" filled="f" stroked="f">
            <v:textbox inset="0,0,0,0">
              <w:txbxContent>
                <w:p w14:paraId="533E28DF" w14:textId="77777777" w:rsidR="00DB4E42" w:rsidRDefault="00EE7020">
                  <w:pPr>
                    <w:spacing w:before="14"/>
                    <w:rPr>
                      <w:b/>
                      <w:sz w:val="59"/>
                    </w:rPr>
                  </w:pPr>
                  <w:r>
                    <w:rPr>
                      <w:b/>
                      <w:w w:val="99"/>
                      <w:sz w:val="59"/>
                    </w:rPr>
                    <w:t>I</w:t>
                  </w:r>
                </w:p>
              </w:txbxContent>
            </v:textbox>
            <w10:wrap anchorx="page"/>
          </v:shape>
        </w:pict>
      </w:r>
      <w:r>
        <w:rPr>
          <w:spacing w:val="-2"/>
          <w:sz w:val="20"/>
        </w:rPr>
        <w:t>I</w:t>
      </w:r>
      <w:r>
        <w:rPr>
          <w:spacing w:val="-2"/>
          <w:sz w:val="16"/>
        </w:rPr>
        <w:t>NTRODUCTION</w:t>
      </w:r>
    </w:p>
    <w:p w14:paraId="3460B953" w14:textId="77777777" w:rsidR="00DB4E42" w:rsidRDefault="00EE7020">
      <w:pPr>
        <w:pStyle w:val="BodyText"/>
        <w:spacing w:before="71" w:line="249" w:lineRule="auto"/>
        <w:ind w:left="119" w:right="38" w:firstLine="258"/>
        <w:jc w:val="right"/>
      </w:pPr>
      <w:proofErr w:type="spellStart"/>
      <w:r>
        <w:t>N</w:t>
      </w:r>
      <w:proofErr w:type="spellEnd"/>
      <w:r>
        <w:t xml:space="preserve"> the last few decades, the implementation of automotive electronics</w:t>
      </w:r>
      <w:r>
        <w:rPr>
          <w:spacing w:val="38"/>
        </w:rPr>
        <w:t xml:space="preserve"> </w:t>
      </w:r>
      <w:r>
        <w:t>has</w:t>
      </w:r>
      <w:r>
        <w:rPr>
          <w:spacing w:val="38"/>
        </w:rPr>
        <w:t xml:space="preserve"> </w:t>
      </w:r>
      <w:r>
        <w:t>experienced</w:t>
      </w:r>
      <w:r>
        <w:rPr>
          <w:spacing w:val="38"/>
        </w:rPr>
        <w:t xml:space="preserve"> </w:t>
      </w:r>
      <w:r>
        <w:t>a</w:t>
      </w:r>
      <w:r>
        <w:rPr>
          <w:spacing w:val="38"/>
        </w:rPr>
        <w:t xml:space="preserve"> </w:t>
      </w:r>
      <w:r>
        <w:t>rapid</w:t>
      </w:r>
      <w:r>
        <w:rPr>
          <w:spacing w:val="38"/>
        </w:rPr>
        <w:t xml:space="preserve"> </w:t>
      </w:r>
      <w:r>
        <w:t>growth</w:t>
      </w:r>
      <w:r>
        <w:rPr>
          <w:spacing w:val="38"/>
        </w:rPr>
        <w:t xml:space="preserve"> </w:t>
      </w:r>
      <w:r>
        <w:t>[1].</w:t>
      </w:r>
      <w:r>
        <w:rPr>
          <w:spacing w:val="38"/>
        </w:rPr>
        <w:t xml:space="preserve"> </w:t>
      </w:r>
      <w:r>
        <w:t>This</w:t>
      </w:r>
      <w:r>
        <w:rPr>
          <w:spacing w:val="38"/>
        </w:rPr>
        <w:t xml:space="preserve"> </w:t>
      </w:r>
      <w:r>
        <w:t>trend has</w:t>
      </w:r>
      <w:r>
        <w:rPr>
          <w:spacing w:val="38"/>
        </w:rPr>
        <w:t xml:space="preserve"> </w:t>
      </w:r>
      <w:r>
        <w:t>resulted</w:t>
      </w:r>
      <w:r>
        <w:rPr>
          <w:spacing w:val="38"/>
        </w:rPr>
        <w:t xml:space="preserve"> </w:t>
      </w:r>
      <w:r>
        <w:t>in</w:t>
      </w:r>
      <w:r>
        <w:rPr>
          <w:spacing w:val="38"/>
        </w:rPr>
        <w:t xml:space="preserve"> </w:t>
      </w:r>
      <w:r>
        <w:t>several</w:t>
      </w:r>
      <w:r>
        <w:rPr>
          <w:spacing w:val="38"/>
        </w:rPr>
        <w:t xml:space="preserve"> </w:t>
      </w:r>
      <w:r>
        <w:t>changes</w:t>
      </w:r>
      <w:r>
        <w:rPr>
          <w:spacing w:val="39"/>
        </w:rPr>
        <w:t xml:space="preserve"> </w:t>
      </w:r>
      <w:r>
        <w:t>in</w:t>
      </w:r>
      <w:r>
        <w:rPr>
          <w:spacing w:val="38"/>
        </w:rPr>
        <w:t xml:space="preserve"> </w:t>
      </w:r>
      <w:r>
        <w:t>the</w:t>
      </w:r>
      <w:r>
        <w:rPr>
          <w:spacing w:val="38"/>
        </w:rPr>
        <w:t xml:space="preserve"> </w:t>
      </w:r>
      <w:r>
        <w:t>vehicular</w:t>
      </w:r>
      <w:r>
        <w:rPr>
          <w:spacing w:val="38"/>
        </w:rPr>
        <w:t xml:space="preserve"> </w:t>
      </w:r>
      <w:r>
        <w:rPr>
          <w:spacing w:val="-2"/>
        </w:rPr>
        <w:t>ecosyste</w:t>
      </w:r>
      <w:r>
        <w:rPr>
          <w:spacing w:val="-2"/>
        </w:rPr>
        <w:t>m.</w:t>
      </w:r>
    </w:p>
    <w:p w14:paraId="7DB278B2" w14:textId="77777777" w:rsidR="00DB4E42" w:rsidRDefault="00EE7020">
      <w:pPr>
        <w:spacing w:before="180" w:line="232" w:lineRule="auto"/>
        <w:ind w:left="119" w:right="38" w:firstLine="159"/>
        <w:jc w:val="both"/>
        <w:rPr>
          <w:sz w:val="16"/>
        </w:rPr>
      </w:pPr>
      <w:r>
        <w:rPr>
          <w:sz w:val="16"/>
        </w:rPr>
        <w:t>This</w:t>
      </w:r>
      <w:r>
        <w:rPr>
          <w:spacing w:val="-9"/>
          <w:sz w:val="16"/>
        </w:rPr>
        <w:t xml:space="preserve"> </w:t>
      </w:r>
      <w:r>
        <w:rPr>
          <w:sz w:val="16"/>
        </w:rPr>
        <w:t>work</w:t>
      </w:r>
      <w:r>
        <w:rPr>
          <w:spacing w:val="-9"/>
          <w:sz w:val="16"/>
        </w:rPr>
        <w:t xml:space="preserve"> </w:t>
      </w:r>
      <w:r>
        <w:rPr>
          <w:sz w:val="16"/>
        </w:rPr>
        <w:t>was</w:t>
      </w:r>
      <w:r>
        <w:rPr>
          <w:spacing w:val="-9"/>
          <w:sz w:val="16"/>
        </w:rPr>
        <w:t xml:space="preserve"> </w:t>
      </w:r>
      <w:r>
        <w:rPr>
          <w:sz w:val="16"/>
        </w:rPr>
        <w:t>supported</w:t>
      </w:r>
      <w:r>
        <w:rPr>
          <w:spacing w:val="-9"/>
          <w:sz w:val="16"/>
        </w:rPr>
        <w:t xml:space="preserve"> </w:t>
      </w:r>
      <w:r>
        <w:rPr>
          <w:sz w:val="16"/>
        </w:rPr>
        <w:t>in</w:t>
      </w:r>
      <w:r>
        <w:rPr>
          <w:spacing w:val="-9"/>
          <w:sz w:val="16"/>
        </w:rPr>
        <w:t xml:space="preserve"> </w:t>
      </w:r>
      <w:r>
        <w:rPr>
          <w:sz w:val="16"/>
        </w:rPr>
        <w:t>part</w:t>
      </w:r>
      <w:r>
        <w:rPr>
          <w:spacing w:val="-9"/>
          <w:sz w:val="16"/>
        </w:rPr>
        <w:t xml:space="preserve"> </w:t>
      </w:r>
      <w:r>
        <w:rPr>
          <w:sz w:val="16"/>
        </w:rPr>
        <w:t>by</w:t>
      </w:r>
      <w:r>
        <w:rPr>
          <w:spacing w:val="-9"/>
          <w:sz w:val="16"/>
        </w:rPr>
        <w:t xml:space="preserve"> </w:t>
      </w:r>
      <w:r>
        <w:rPr>
          <w:sz w:val="16"/>
        </w:rPr>
        <w:t>the</w:t>
      </w:r>
      <w:r>
        <w:rPr>
          <w:spacing w:val="-9"/>
          <w:sz w:val="16"/>
        </w:rPr>
        <w:t xml:space="preserve"> </w:t>
      </w:r>
      <w:r>
        <w:rPr>
          <w:sz w:val="16"/>
        </w:rPr>
        <w:t>National</w:t>
      </w:r>
      <w:r>
        <w:rPr>
          <w:spacing w:val="-9"/>
          <w:sz w:val="16"/>
        </w:rPr>
        <w:t xml:space="preserve"> </w:t>
      </w:r>
      <w:r>
        <w:rPr>
          <w:sz w:val="16"/>
        </w:rPr>
        <w:t>Natural</w:t>
      </w:r>
      <w:r>
        <w:rPr>
          <w:spacing w:val="-9"/>
          <w:sz w:val="16"/>
        </w:rPr>
        <w:t xml:space="preserve"> </w:t>
      </w:r>
      <w:r>
        <w:rPr>
          <w:sz w:val="16"/>
        </w:rPr>
        <w:t>Science</w:t>
      </w:r>
      <w:r>
        <w:rPr>
          <w:spacing w:val="-9"/>
          <w:sz w:val="16"/>
        </w:rPr>
        <w:t xml:space="preserve"> </w:t>
      </w:r>
      <w:r>
        <w:rPr>
          <w:sz w:val="16"/>
        </w:rPr>
        <w:t>Foundation</w:t>
      </w:r>
      <w:r>
        <w:rPr>
          <w:spacing w:val="40"/>
          <w:sz w:val="16"/>
        </w:rPr>
        <w:t xml:space="preserve"> </w:t>
      </w:r>
      <w:r>
        <w:rPr>
          <w:sz w:val="16"/>
        </w:rPr>
        <w:t>of China (NSFC) under Grant No. 61976242, in part by the Natural Science</w:t>
      </w:r>
      <w:r>
        <w:rPr>
          <w:spacing w:val="40"/>
          <w:sz w:val="16"/>
        </w:rPr>
        <w:t xml:space="preserve"> </w:t>
      </w:r>
      <w:r>
        <w:rPr>
          <w:sz w:val="16"/>
        </w:rPr>
        <w:t>Fund of Hebei Province for Distinguished Young Scholars under Grant No.</w:t>
      </w:r>
      <w:r>
        <w:rPr>
          <w:spacing w:val="40"/>
          <w:sz w:val="16"/>
        </w:rPr>
        <w:t xml:space="preserve"> </w:t>
      </w:r>
      <w:r>
        <w:rPr>
          <w:sz w:val="16"/>
        </w:rPr>
        <w:t>F2021202010, and in part by the Fundamental Scientific Research Funds for</w:t>
      </w:r>
      <w:r>
        <w:rPr>
          <w:spacing w:val="40"/>
          <w:sz w:val="16"/>
        </w:rPr>
        <w:t xml:space="preserve"> </w:t>
      </w:r>
      <w:r>
        <w:rPr>
          <w:sz w:val="16"/>
        </w:rPr>
        <w:t>Interdisciplinary Team of Hebei University of Technology under Grant No.</w:t>
      </w:r>
      <w:r>
        <w:rPr>
          <w:spacing w:val="40"/>
          <w:sz w:val="16"/>
        </w:rPr>
        <w:t xml:space="preserve"> </w:t>
      </w:r>
      <w:r>
        <w:rPr>
          <w:spacing w:val="-2"/>
          <w:sz w:val="16"/>
        </w:rPr>
        <w:t>JBKYTD2002.</w:t>
      </w:r>
    </w:p>
    <w:p w14:paraId="42CD32CF" w14:textId="77777777" w:rsidR="00DB4E42" w:rsidRDefault="00EE7020">
      <w:pPr>
        <w:spacing w:before="6" w:line="232" w:lineRule="auto"/>
        <w:ind w:left="119" w:right="38" w:firstLine="159"/>
        <w:jc w:val="both"/>
        <w:rPr>
          <w:sz w:val="16"/>
        </w:rPr>
      </w:pPr>
      <w:r>
        <w:rPr>
          <w:sz w:val="16"/>
        </w:rPr>
        <w:t>Bin Cao and Shan Tian are</w:t>
      </w:r>
      <w:r>
        <w:rPr>
          <w:sz w:val="16"/>
        </w:rPr>
        <w:t xml:space="preserve"> with the State Key Laboratory of Reliability</w:t>
      </w:r>
      <w:r>
        <w:rPr>
          <w:spacing w:val="40"/>
          <w:sz w:val="16"/>
        </w:rPr>
        <w:t xml:space="preserve"> </w:t>
      </w:r>
      <w:r>
        <w:rPr>
          <w:sz w:val="16"/>
        </w:rPr>
        <w:t>and Intelligence of Electrical Equipment, Hebei University of Technology,</w:t>
      </w:r>
      <w:r>
        <w:rPr>
          <w:spacing w:val="40"/>
          <w:sz w:val="16"/>
        </w:rPr>
        <w:t xml:space="preserve"> </w:t>
      </w:r>
      <w:r>
        <w:rPr>
          <w:sz w:val="16"/>
        </w:rPr>
        <w:t>Tianjin</w:t>
      </w:r>
      <w:r>
        <w:rPr>
          <w:spacing w:val="30"/>
          <w:sz w:val="16"/>
        </w:rPr>
        <w:t xml:space="preserve"> </w:t>
      </w:r>
      <w:r>
        <w:rPr>
          <w:sz w:val="16"/>
        </w:rPr>
        <w:t>300130,</w:t>
      </w:r>
      <w:r>
        <w:rPr>
          <w:spacing w:val="30"/>
          <w:sz w:val="16"/>
        </w:rPr>
        <w:t xml:space="preserve"> </w:t>
      </w:r>
      <w:r>
        <w:rPr>
          <w:sz w:val="16"/>
        </w:rPr>
        <w:t>China;</w:t>
      </w:r>
      <w:r>
        <w:rPr>
          <w:spacing w:val="29"/>
          <w:sz w:val="16"/>
        </w:rPr>
        <w:t xml:space="preserve"> </w:t>
      </w:r>
      <w:r>
        <w:rPr>
          <w:sz w:val="16"/>
        </w:rPr>
        <w:t>School</w:t>
      </w:r>
      <w:r>
        <w:rPr>
          <w:spacing w:val="30"/>
          <w:sz w:val="16"/>
        </w:rPr>
        <w:t xml:space="preserve"> </w:t>
      </w:r>
      <w:r>
        <w:rPr>
          <w:sz w:val="16"/>
        </w:rPr>
        <w:t>of</w:t>
      </w:r>
      <w:r>
        <w:rPr>
          <w:spacing w:val="30"/>
          <w:sz w:val="16"/>
        </w:rPr>
        <w:t xml:space="preserve"> </w:t>
      </w:r>
      <w:r>
        <w:rPr>
          <w:sz w:val="16"/>
        </w:rPr>
        <w:t>Artificial</w:t>
      </w:r>
      <w:r>
        <w:rPr>
          <w:spacing w:val="30"/>
          <w:sz w:val="16"/>
        </w:rPr>
        <w:t xml:space="preserve"> </w:t>
      </w:r>
      <w:r>
        <w:rPr>
          <w:sz w:val="16"/>
        </w:rPr>
        <w:t>Intelligence,</w:t>
      </w:r>
      <w:r>
        <w:rPr>
          <w:spacing w:val="29"/>
          <w:sz w:val="16"/>
        </w:rPr>
        <w:t xml:space="preserve"> </w:t>
      </w:r>
      <w:r>
        <w:rPr>
          <w:sz w:val="16"/>
        </w:rPr>
        <w:t>Hebei</w:t>
      </w:r>
      <w:r>
        <w:rPr>
          <w:spacing w:val="30"/>
          <w:sz w:val="16"/>
        </w:rPr>
        <w:t xml:space="preserve"> </w:t>
      </w:r>
      <w:r>
        <w:rPr>
          <w:sz w:val="16"/>
        </w:rPr>
        <w:t>University</w:t>
      </w:r>
      <w:r>
        <w:rPr>
          <w:spacing w:val="40"/>
          <w:sz w:val="16"/>
        </w:rPr>
        <w:t xml:space="preserve"> </w:t>
      </w:r>
      <w:r>
        <w:rPr>
          <w:sz w:val="16"/>
        </w:rPr>
        <w:t>of Technology, Tianjin, 300401, China. (</w:t>
      </w:r>
      <w:proofErr w:type="gramStart"/>
      <w:r>
        <w:rPr>
          <w:sz w:val="16"/>
        </w:rPr>
        <w:t>email</w:t>
      </w:r>
      <w:proofErr w:type="gramEnd"/>
      <w:r>
        <w:rPr>
          <w:sz w:val="16"/>
        </w:rPr>
        <w:t>: caobin@scse.he</w:t>
      </w:r>
      <w:r>
        <w:rPr>
          <w:sz w:val="16"/>
        </w:rPr>
        <w:t>but.edu.cn;</w:t>
      </w:r>
      <w:r>
        <w:rPr>
          <w:spacing w:val="40"/>
          <w:sz w:val="16"/>
        </w:rPr>
        <w:t xml:space="preserve"> </w:t>
      </w:r>
      <w:r>
        <w:rPr>
          <w:spacing w:val="-2"/>
          <w:sz w:val="16"/>
        </w:rPr>
        <w:t>202022801024@stu.hebut.edu.cn)</w:t>
      </w:r>
    </w:p>
    <w:p w14:paraId="552309A3" w14:textId="77777777" w:rsidR="00DB4E42" w:rsidRDefault="00EE7020">
      <w:pPr>
        <w:spacing w:before="1" w:after="24"/>
        <w:rPr>
          <w:sz w:val="7"/>
        </w:rPr>
      </w:pPr>
      <w:r>
        <w:br w:type="column"/>
      </w:r>
    </w:p>
    <w:p w14:paraId="3C359545" w14:textId="77777777" w:rsidR="00DB4E42" w:rsidRDefault="00EE7020">
      <w:pPr>
        <w:pStyle w:val="BodyText"/>
        <w:ind w:left="469"/>
      </w:pPr>
      <w:r>
        <w:rPr>
          <w:noProof/>
        </w:rPr>
        <w:drawing>
          <wp:inline distT="0" distB="0" distL="0" distR="0" wp14:anchorId="7F2DDDCC" wp14:editId="1DA2C523">
            <wp:extent cx="2724912" cy="609600"/>
            <wp:effectExtent l="0" t="0" r="0" b="0"/>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8" cstate="print"/>
                    <a:stretch>
                      <a:fillRect/>
                    </a:stretch>
                  </pic:blipFill>
                  <pic:spPr>
                    <a:xfrm>
                      <a:off x="0" y="0"/>
                      <a:ext cx="2724912" cy="609600"/>
                    </a:xfrm>
                    <a:prstGeom prst="rect">
                      <a:avLst/>
                    </a:prstGeom>
                  </pic:spPr>
                </pic:pic>
              </a:graphicData>
            </a:graphic>
          </wp:inline>
        </w:drawing>
      </w:r>
    </w:p>
    <w:p w14:paraId="6EAC56D9" w14:textId="77777777" w:rsidR="00DB4E42" w:rsidRDefault="00DB4E42">
      <w:pPr>
        <w:pStyle w:val="BodyText"/>
        <w:spacing w:before="1"/>
        <w:rPr>
          <w:sz w:val="22"/>
        </w:rPr>
      </w:pPr>
    </w:p>
    <w:p w14:paraId="648CBA6A" w14:textId="77777777" w:rsidR="00DB4E42" w:rsidRDefault="00EE7020">
      <w:pPr>
        <w:ind w:left="119"/>
        <w:jc w:val="both"/>
        <w:rPr>
          <w:sz w:val="16"/>
        </w:rPr>
      </w:pPr>
      <w:r>
        <w:rPr>
          <w:sz w:val="16"/>
        </w:rPr>
        <w:t>Fig.</w:t>
      </w:r>
      <w:r>
        <w:rPr>
          <w:spacing w:val="12"/>
          <w:sz w:val="16"/>
        </w:rPr>
        <w:t xml:space="preserve"> </w:t>
      </w:r>
      <w:r>
        <w:rPr>
          <w:sz w:val="16"/>
        </w:rPr>
        <w:t>1.</w:t>
      </w:r>
      <w:r>
        <w:rPr>
          <w:spacing w:val="66"/>
          <w:sz w:val="16"/>
        </w:rPr>
        <w:t xml:space="preserve"> </w:t>
      </w:r>
      <w:r>
        <w:rPr>
          <w:sz w:val="16"/>
        </w:rPr>
        <w:t>Format</w:t>
      </w:r>
      <w:r>
        <w:rPr>
          <w:spacing w:val="12"/>
          <w:sz w:val="16"/>
        </w:rPr>
        <w:t xml:space="preserve"> </w:t>
      </w:r>
      <w:r>
        <w:rPr>
          <w:sz w:val="16"/>
        </w:rPr>
        <w:t>of</w:t>
      </w:r>
      <w:r>
        <w:rPr>
          <w:spacing w:val="13"/>
          <w:sz w:val="16"/>
        </w:rPr>
        <w:t xml:space="preserve"> </w:t>
      </w:r>
      <w:r>
        <w:rPr>
          <w:sz w:val="16"/>
        </w:rPr>
        <w:t>the</w:t>
      </w:r>
      <w:r>
        <w:rPr>
          <w:spacing w:val="12"/>
          <w:sz w:val="16"/>
        </w:rPr>
        <w:t xml:space="preserve"> </w:t>
      </w:r>
      <w:r>
        <w:rPr>
          <w:sz w:val="16"/>
        </w:rPr>
        <w:t>CAN</w:t>
      </w:r>
      <w:r>
        <w:rPr>
          <w:spacing w:val="12"/>
          <w:sz w:val="16"/>
        </w:rPr>
        <w:t xml:space="preserve"> </w:t>
      </w:r>
      <w:r>
        <w:rPr>
          <w:sz w:val="16"/>
        </w:rPr>
        <w:t>data</w:t>
      </w:r>
      <w:r>
        <w:rPr>
          <w:spacing w:val="13"/>
          <w:sz w:val="16"/>
        </w:rPr>
        <w:t xml:space="preserve"> </w:t>
      </w:r>
      <w:r>
        <w:rPr>
          <w:spacing w:val="-2"/>
          <w:sz w:val="16"/>
        </w:rPr>
        <w:t>frame.</w:t>
      </w:r>
    </w:p>
    <w:p w14:paraId="05D870D1" w14:textId="77777777" w:rsidR="00DB4E42" w:rsidRDefault="00DB4E42">
      <w:pPr>
        <w:pStyle w:val="BodyText"/>
        <w:rPr>
          <w:sz w:val="18"/>
        </w:rPr>
      </w:pPr>
    </w:p>
    <w:p w14:paraId="5B6CC283" w14:textId="77777777" w:rsidR="00DB4E42" w:rsidRDefault="00DB4E42">
      <w:pPr>
        <w:pStyle w:val="BodyText"/>
        <w:spacing w:before="4"/>
        <w:rPr>
          <w:sz w:val="23"/>
        </w:rPr>
      </w:pPr>
    </w:p>
    <w:p w14:paraId="3B96926A" w14:textId="55A40555" w:rsidR="002D4E64" w:rsidRPr="002D4E64" w:rsidRDefault="00EE7020" w:rsidP="002D4E64">
      <w:pPr>
        <w:pStyle w:val="BodyText"/>
        <w:spacing w:line="249" w:lineRule="auto"/>
        <w:ind w:left="119" w:right="177"/>
        <w:jc w:val="both"/>
        <w:rPr>
          <w:ins w:id="92" w:author="Saman Halgamuge" w:date="2022-06-03T00:30:00Z"/>
          <w:spacing w:val="-1"/>
          <w:lang w:val="en-AU"/>
        </w:rPr>
      </w:pPr>
      <w:r>
        <w:t xml:space="preserve">Drive-by wire (DBW) technology, for example, uses </w:t>
      </w:r>
      <w:del w:id="93" w:author="Saman Halgamuge" w:date="2022-06-03T00:26:00Z">
        <w:r w:rsidDel="004353FC">
          <w:delText xml:space="preserve">of </w:delText>
        </w:r>
      </w:del>
      <w:proofErr w:type="spellStart"/>
      <w:r>
        <w:t>elec</w:t>
      </w:r>
      <w:proofErr w:type="spellEnd"/>
      <w:r>
        <w:t xml:space="preserve">- </w:t>
      </w:r>
      <w:proofErr w:type="spellStart"/>
      <w:r>
        <w:t>tronic</w:t>
      </w:r>
      <w:proofErr w:type="spellEnd"/>
      <w:r>
        <w:rPr>
          <w:spacing w:val="38"/>
        </w:rPr>
        <w:t xml:space="preserve"> </w:t>
      </w:r>
      <w:r>
        <w:t>or</w:t>
      </w:r>
      <w:r>
        <w:rPr>
          <w:spacing w:val="38"/>
        </w:rPr>
        <w:t xml:space="preserve"> </w:t>
      </w:r>
      <w:r>
        <w:t>electrical</w:t>
      </w:r>
      <w:r>
        <w:rPr>
          <w:spacing w:val="39"/>
        </w:rPr>
        <w:t xml:space="preserve"> </w:t>
      </w:r>
      <w:r>
        <w:t>systems</w:t>
      </w:r>
      <w:r>
        <w:rPr>
          <w:spacing w:val="38"/>
        </w:rPr>
        <w:t xml:space="preserve"> </w:t>
      </w:r>
      <w:r>
        <w:t>in</w:t>
      </w:r>
      <w:r>
        <w:rPr>
          <w:spacing w:val="38"/>
        </w:rPr>
        <w:t xml:space="preserve"> </w:t>
      </w:r>
      <w:r>
        <w:t>the</w:t>
      </w:r>
      <w:r>
        <w:rPr>
          <w:spacing w:val="38"/>
        </w:rPr>
        <w:t xml:space="preserve"> </w:t>
      </w:r>
      <w:r>
        <w:t>control</w:t>
      </w:r>
      <w:r>
        <w:rPr>
          <w:spacing w:val="39"/>
        </w:rPr>
        <w:t xml:space="preserve"> </w:t>
      </w:r>
      <w:r>
        <w:t>systems,</w:t>
      </w:r>
      <w:r>
        <w:rPr>
          <w:spacing w:val="38"/>
        </w:rPr>
        <w:t xml:space="preserve"> </w:t>
      </w:r>
      <w:r>
        <w:t>such</w:t>
      </w:r>
      <w:r>
        <w:rPr>
          <w:spacing w:val="38"/>
        </w:rPr>
        <w:t xml:space="preserve"> </w:t>
      </w:r>
      <w:r>
        <w:t xml:space="preserve">as the throttle, brake, and steering, which were traditionally controlled using mechanical linkages. </w:t>
      </w:r>
      <w:ins w:id="94" w:author="Saman Halgamuge" w:date="2022-06-03T00:30:00Z">
        <w:r w:rsidR="002D4E64">
          <w:t>Control Area Networks (</w:t>
        </w:r>
      </w:ins>
      <w:r>
        <w:t>CAN</w:t>
      </w:r>
      <w:ins w:id="95" w:author="Saman Halgamuge" w:date="2022-06-03T00:30:00Z">
        <w:r w:rsidR="002D4E64">
          <w:t>)</w:t>
        </w:r>
      </w:ins>
      <w:r>
        <w:t xml:space="preserve"> </w:t>
      </w:r>
      <w:del w:id="96" w:author="Saman Halgamuge" w:date="2022-06-03T00:26:00Z">
        <w:r w:rsidDel="004353FC">
          <w:delText xml:space="preserve">provides </w:delText>
        </w:r>
      </w:del>
      <w:ins w:id="97" w:author="Saman Halgamuge" w:date="2022-06-03T00:26:00Z">
        <w:r w:rsidR="004353FC">
          <w:t>is considered as</w:t>
        </w:r>
        <w:r w:rsidR="004353FC">
          <w:t xml:space="preserve"> </w:t>
        </w:r>
      </w:ins>
      <w:r>
        <w:t>a simple and</w:t>
      </w:r>
      <w:r>
        <w:rPr>
          <w:spacing w:val="40"/>
        </w:rPr>
        <w:t xml:space="preserve"> </w:t>
      </w:r>
      <w:r>
        <w:t>reliable</w:t>
      </w:r>
      <w:r>
        <w:rPr>
          <w:spacing w:val="40"/>
        </w:rPr>
        <w:t xml:space="preserve"> </w:t>
      </w:r>
      <w:r>
        <w:t>communication</w:t>
      </w:r>
      <w:r>
        <w:rPr>
          <w:spacing w:val="40"/>
        </w:rPr>
        <w:t xml:space="preserve"> </w:t>
      </w:r>
      <w:r>
        <w:t>protocol</w:t>
      </w:r>
      <w:ins w:id="98" w:author="Saman Halgamuge" w:date="2022-06-03T00:30:00Z">
        <w:r w:rsidR="002D4E64">
          <w:t xml:space="preserve"> </w:t>
        </w:r>
      </w:ins>
      <w:ins w:id="99" w:author="Saman Halgamuge" w:date="2022-06-03T00:31:00Z">
        <w:r w:rsidR="002D4E64">
          <w:t>and a</w:t>
        </w:r>
      </w:ins>
      <w:ins w:id="100" w:author="Saman Halgamuge" w:date="2022-06-03T00:30:00Z">
        <w:r w:rsidR="002D4E64">
          <w:t xml:space="preserve"> standard </w:t>
        </w:r>
      </w:ins>
      <w:r>
        <w:rPr>
          <w:spacing w:val="40"/>
        </w:rPr>
        <w:t xml:space="preserve"> </w:t>
      </w:r>
      <w:ins w:id="101" w:author="Saman Halgamuge" w:date="2022-06-03T00:27:00Z">
        <w:r w:rsidR="004353FC">
          <w:rPr>
            <w:spacing w:val="40"/>
          </w:rPr>
          <w:t xml:space="preserve">for </w:t>
        </w:r>
      </w:ins>
      <w:del w:id="102" w:author="Saman Halgamuge" w:date="2022-06-03T00:27:00Z">
        <w:r w:rsidDel="004353FC">
          <w:delText>as</w:delText>
        </w:r>
        <w:r w:rsidDel="004353FC">
          <w:rPr>
            <w:spacing w:val="40"/>
          </w:rPr>
          <w:delText xml:space="preserve"> </w:delText>
        </w:r>
        <w:r w:rsidDel="004353FC">
          <w:delText>the</w:delText>
        </w:r>
        <w:r w:rsidDel="004353FC">
          <w:rPr>
            <w:spacing w:val="40"/>
          </w:rPr>
          <w:delText xml:space="preserve"> </w:delText>
        </w:r>
        <w:r w:rsidDel="004353FC">
          <w:delText>standard</w:delText>
        </w:r>
        <w:r w:rsidDel="004353FC">
          <w:rPr>
            <w:spacing w:val="40"/>
          </w:rPr>
          <w:delText xml:space="preserve"> </w:delText>
        </w:r>
        <w:r w:rsidDel="004353FC">
          <w:delText>of</w:delText>
        </w:r>
        <w:r w:rsidDel="004353FC">
          <w:rPr>
            <w:spacing w:val="40"/>
          </w:rPr>
          <w:delText xml:space="preserve"> </w:delText>
        </w:r>
        <w:r w:rsidDel="004353FC">
          <w:delText xml:space="preserve">an </w:delText>
        </w:r>
      </w:del>
      <w:r>
        <w:t xml:space="preserve">in-vehicle network [2], connecting </w:t>
      </w:r>
      <w:ins w:id="103" w:author="Saman Halgamuge" w:date="2022-06-03T00:31:00Z">
        <w:r w:rsidR="002D4E64" w:rsidRPr="002D4E64">
          <w:rPr>
            <w:b/>
            <w:bCs/>
            <w:spacing w:val="-1"/>
            <w:lang w:val="en-AU"/>
          </w:rPr>
          <w:t>electronic control units</w:t>
        </w:r>
        <w:r w:rsidR="002D4E64" w:rsidRPr="002D4E64">
          <w:rPr>
            <w:spacing w:val="-1"/>
            <w:lang w:val="en-AU"/>
          </w:rPr>
          <w:t> (ECUs)</w:t>
        </w:r>
      </w:ins>
      <w:del w:id="104" w:author="Saman Halgamuge" w:date="2022-06-03T00:31:00Z">
        <w:r w:rsidDel="002D4E64">
          <w:delText>not only sensors and con- trollers</w:delText>
        </w:r>
        <w:r w:rsidDel="002D4E64">
          <w:rPr>
            <w:spacing w:val="-1"/>
          </w:rPr>
          <w:delText xml:space="preserve"> </w:delText>
        </w:r>
        <w:r w:rsidDel="002D4E64">
          <w:delText>but</w:delText>
        </w:r>
        <w:r w:rsidDel="002D4E64">
          <w:rPr>
            <w:spacing w:val="-1"/>
          </w:rPr>
          <w:delText xml:space="preserve"> </w:delText>
        </w:r>
        <w:r w:rsidDel="002D4E64">
          <w:delText>a</w:delText>
        </w:r>
        <w:r w:rsidDel="002D4E64">
          <w:delText>lso the</w:delText>
        </w:r>
        <w:r w:rsidDel="002D4E64">
          <w:rPr>
            <w:spacing w:val="-1"/>
          </w:rPr>
          <w:delText xml:space="preserve"> </w:delText>
        </w:r>
        <w:r w:rsidDel="002D4E64">
          <w:delText>Internet</w:delText>
        </w:r>
      </w:del>
      <w:r>
        <w:t>.</w:t>
      </w:r>
      <w:r>
        <w:rPr>
          <w:spacing w:val="-1"/>
        </w:rPr>
        <w:t xml:space="preserve"> </w:t>
      </w:r>
    </w:p>
    <w:p w14:paraId="766F0B74" w14:textId="6B605FA9" w:rsidR="00DB4E42" w:rsidRDefault="00EE7020">
      <w:pPr>
        <w:pStyle w:val="BodyText"/>
        <w:spacing w:line="249" w:lineRule="auto"/>
        <w:ind w:left="119" w:right="177"/>
        <w:jc w:val="both"/>
      </w:pPr>
      <w:r>
        <w:t>The</w:t>
      </w:r>
      <w:r>
        <w:rPr>
          <w:spacing w:val="-1"/>
        </w:rPr>
        <w:t xml:space="preserve"> </w:t>
      </w:r>
      <w:r>
        <w:t>adoption of</w:t>
      </w:r>
      <w:r>
        <w:rPr>
          <w:spacing w:val="-1"/>
        </w:rPr>
        <w:t xml:space="preserve"> </w:t>
      </w:r>
      <w:r>
        <w:t>CAN</w:t>
      </w:r>
      <w:r>
        <w:rPr>
          <w:spacing w:val="-1"/>
        </w:rPr>
        <w:t xml:space="preserve"> </w:t>
      </w:r>
      <w:r>
        <w:t>accelerates the applications with the emergence of Vehicle-to-Vehicle (V2V) and Vehicle-to-Infrastructure (V2I) communication in</w:t>
      </w:r>
      <w:del w:id="105" w:author="Saman Halgamuge" w:date="2022-06-03T00:28:00Z">
        <w:r w:rsidDel="004353FC">
          <w:delText xml:space="preserve">- </w:delText>
        </w:r>
      </w:del>
      <w:r>
        <w:t>terfaces [3]. However, the openness of the vehicular system increases the risk of malici</w:t>
      </w:r>
      <w:r>
        <w:t>ous cyberattacks that can severely threat</w:t>
      </w:r>
      <w:ins w:id="106" w:author="Saman Halgamuge" w:date="2022-06-03T00:34:00Z">
        <w:r w:rsidR="005B4FE6">
          <w:t>en</w:t>
        </w:r>
      </w:ins>
      <w:r>
        <w:t xml:space="preserve"> human life. However, the conventional in-vehicle net- works are tremendously vulnerable </w:t>
      </w:r>
      <w:del w:id="107" w:author="Saman Halgamuge" w:date="2022-06-03T00:35:00Z">
        <w:r w:rsidDel="005B4FE6">
          <w:delText>with the</w:delText>
        </w:r>
      </w:del>
      <w:ins w:id="108" w:author="Saman Halgamuge" w:date="2022-06-03T00:35:00Z">
        <w:r w:rsidR="005B4FE6">
          <w:t>to</w:t>
        </w:r>
      </w:ins>
      <w:r>
        <w:t xml:space="preserve"> cyberattacks as CAN</w:t>
      </w:r>
      <w:r>
        <w:rPr>
          <w:spacing w:val="40"/>
        </w:rPr>
        <w:t xml:space="preserve"> </w:t>
      </w:r>
      <w:ins w:id="109" w:author="Saman Halgamuge" w:date="2022-06-03T00:36:00Z">
        <w:r w:rsidR="005B4FE6">
          <w:t>wa</w:t>
        </w:r>
      </w:ins>
      <w:del w:id="110" w:author="Saman Halgamuge" w:date="2022-06-03T00:36:00Z">
        <w:r w:rsidDel="005B4FE6">
          <w:delText>i</w:delText>
        </w:r>
      </w:del>
      <w:r>
        <w:t>s</w:t>
      </w:r>
      <w:r>
        <w:rPr>
          <w:spacing w:val="40"/>
        </w:rPr>
        <w:t xml:space="preserve"> </w:t>
      </w:r>
      <w:ins w:id="111" w:author="Saman Halgamuge" w:date="2022-06-03T00:36:00Z">
        <w:r w:rsidR="005B4FE6">
          <w:rPr>
            <w:spacing w:val="40"/>
          </w:rPr>
          <w:t xml:space="preserve">originally </w:t>
        </w:r>
      </w:ins>
      <w:r>
        <w:t>developed</w:t>
      </w:r>
      <w:r>
        <w:rPr>
          <w:spacing w:val="40"/>
        </w:rPr>
        <w:t xml:space="preserve"> </w:t>
      </w:r>
      <w:r>
        <w:t>for</w:t>
      </w:r>
      <w:r>
        <w:rPr>
          <w:spacing w:val="40"/>
        </w:rPr>
        <w:t xml:space="preserve"> </w:t>
      </w:r>
      <w:r>
        <w:t>an</w:t>
      </w:r>
      <w:r>
        <w:rPr>
          <w:spacing w:val="40"/>
        </w:rPr>
        <w:t xml:space="preserve"> </w:t>
      </w:r>
      <w:r>
        <w:t>isolated</w:t>
      </w:r>
      <w:r>
        <w:rPr>
          <w:spacing w:val="40"/>
        </w:rPr>
        <w:t xml:space="preserve"> </w:t>
      </w:r>
      <w:r>
        <w:t>physical</w:t>
      </w:r>
      <w:r>
        <w:rPr>
          <w:spacing w:val="40"/>
        </w:rPr>
        <w:t xml:space="preserve"> </w:t>
      </w:r>
      <w:r>
        <w:t>system</w:t>
      </w:r>
      <w:del w:id="112" w:author="Saman Halgamuge" w:date="2022-06-03T00:36:00Z">
        <w:r w:rsidDel="005B4FE6">
          <w:rPr>
            <w:spacing w:val="40"/>
          </w:rPr>
          <w:delText xml:space="preserve"> </w:delText>
        </w:r>
        <w:r w:rsidDel="005B4FE6">
          <w:delText>before</w:delText>
        </w:r>
      </w:del>
      <w:r>
        <w:t>. For example, every ECU sharing a CAN bus can</w:t>
      </w:r>
      <w:r>
        <w:t xml:space="preserve"> obtain any ECU-to-ECU message. Furthermore, a CAN </w:t>
      </w:r>
      <w:ins w:id="113" w:author="Saman Halgamuge" w:date="2022-06-03T00:36:00Z">
        <w:r w:rsidR="005B4FE6">
          <w:t xml:space="preserve">data </w:t>
        </w:r>
      </w:ins>
      <w:r>
        <w:t>packet has no sender’s</w:t>
      </w:r>
      <w:r>
        <w:rPr>
          <w:spacing w:val="36"/>
        </w:rPr>
        <w:t xml:space="preserve"> </w:t>
      </w:r>
      <w:r>
        <w:t>identification</w:t>
      </w:r>
      <w:r>
        <w:rPr>
          <w:spacing w:val="37"/>
        </w:rPr>
        <w:t xml:space="preserve"> </w:t>
      </w:r>
      <w:r>
        <w:t>as</w:t>
      </w:r>
      <w:r>
        <w:rPr>
          <w:spacing w:val="37"/>
        </w:rPr>
        <w:t xml:space="preserve"> </w:t>
      </w:r>
      <w:r>
        <w:t>shown</w:t>
      </w:r>
      <w:r>
        <w:rPr>
          <w:spacing w:val="36"/>
        </w:rPr>
        <w:t xml:space="preserve"> </w:t>
      </w:r>
      <w:r>
        <w:t>in</w:t>
      </w:r>
      <w:r>
        <w:rPr>
          <w:spacing w:val="37"/>
        </w:rPr>
        <w:t xml:space="preserve"> </w:t>
      </w:r>
      <w:ins w:id="114" w:author="Saman Halgamuge" w:date="2022-06-03T00:36:00Z">
        <w:r w:rsidR="005B4FE6">
          <w:t>F</w:t>
        </w:r>
      </w:ins>
      <w:del w:id="115" w:author="Saman Halgamuge" w:date="2022-06-03T00:36:00Z">
        <w:r w:rsidDel="005B4FE6">
          <w:delText>f</w:delText>
        </w:r>
      </w:del>
      <w:r>
        <w:t>igure</w:t>
      </w:r>
      <w:r>
        <w:rPr>
          <w:spacing w:val="37"/>
        </w:rPr>
        <w:t xml:space="preserve"> </w:t>
      </w:r>
      <w:r>
        <w:t>1.</w:t>
      </w:r>
      <w:r>
        <w:rPr>
          <w:spacing w:val="37"/>
        </w:rPr>
        <w:t xml:space="preserve"> </w:t>
      </w:r>
      <w:proofErr w:type="spellStart"/>
      <w:r>
        <w:t>Koscher</w:t>
      </w:r>
      <w:proofErr w:type="spellEnd"/>
      <w:r>
        <w:rPr>
          <w:spacing w:val="36"/>
        </w:rPr>
        <w:t xml:space="preserve"> </w:t>
      </w:r>
      <w:r>
        <w:t>et</w:t>
      </w:r>
      <w:r>
        <w:rPr>
          <w:spacing w:val="37"/>
        </w:rPr>
        <w:t xml:space="preserve"> </w:t>
      </w:r>
      <w:r>
        <w:rPr>
          <w:spacing w:val="-5"/>
        </w:rPr>
        <w:t>al.</w:t>
      </w:r>
    </w:p>
    <w:p w14:paraId="1D17689D" w14:textId="0215CF7F" w:rsidR="00DB4E42" w:rsidRDefault="00EE7020">
      <w:pPr>
        <w:pStyle w:val="BodyText"/>
        <w:spacing w:line="249" w:lineRule="auto"/>
        <w:ind w:left="119" w:right="177"/>
        <w:jc w:val="both"/>
      </w:pPr>
      <w:r>
        <w:t>[4] conduct several experiments where a CAN message can</w:t>
      </w:r>
      <w:r>
        <w:rPr>
          <w:spacing w:val="80"/>
        </w:rPr>
        <w:t xml:space="preserve"> </w:t>
      </w:r>
      <w:r>
        <w:t xml:space="preserve">be readily fuzzed by a packet injection and modification. Various attack scenarios </w:t>
      </w:r>
      <w:proofErr w:type="gramStart"/>
      <w:r>
        <w:t>e.g.</w:t>
      </w:r>
      <w:proofErr w:type="gramEnd"/>
      <w:r>
        <w:t xml:space="preserve"> disabling brakes and displaying wrong information on an instrument panel are shown in [5], [6]. Attacks on the CAN bus can manifest in several ways. Diagnostic commands</w:t>
      </w:r>
      <w:r>
        <w:t xml:space="preserve"> deployed during driving can cause malicious</w:t>
      </w:r>
      <w:r>
        <w:rPr>
          <w:spacing w:val="-10"/>
        </w:rPr>
        <w:t xml:space="preserve"> </w:t>
      </w:r>
      <w:r>
        <w:t>effects,</w:t>
      </w:r>
      <w:r>
        <w:rPr>
          <w:spacing w:val="-10"/>
        </w:rPr>
        <w:t xml:space="preserve"> </w:t>
      </w:r>
      <w:proofErr w:type="gramStart"/>
      <w:r>
        <w:t>e.g.</w:t>
      </w:r>
      <w:proofErr w:type="gramEnd"/>
      <w:r>
        <w:rPr>
          <w:spacing w:val="-10"/>
        </w:rPr>
        <w:t xml:space="preserve"> </w:t>
      </w:r>
      <w:r>
        <w:t>locking</w:t>
      </w:r>
      <w:r>
        <w:rPr>
          <w:spacing w:val="-10"/>
        </w:rPr>
        <w:t xml:space="preserve"> </w:t>
      </w:r>
      <w:r>
        <w:t>the</w:t>
      </w:r>
      <w:r>
        <w:rPr>
          <w:spacing w:val="-10"/>
        </w:rPr>
        <w:t xml:space="preserve"> </w:t>
      </w:r>
      <w:r>
        <w:t>brakes</w:t>
      </w:r>
      <w:r>
        <w:rPr>
          <w:spacing w:val="-10"/>
        </w:rPr>
        <w:t xml:space="preserve"> </w:t>
      </w:r>
      <w:r>
        <w:t>to</w:t>
      </w:r>
      <w:r>
        <w:rPr>
          <w:spacing w:val="-10"/>
        </w:rPr>
        <w:t xml:space="preserve"> </w:t>
      </w:r>
      <w:r>
        <w:t>immobilize</w:t>
      </w:r>
      <w:r>
        <w:rPr>
          <w:spacing w:val="-10"/>
        </w:rPr>
        <w:t xml:space="preserve"> </w:t>
      </w:r>
      <w:r>
        <w:t>the</w:t>
      </w:r>
      <w:r>
        <w:rPr>
          <w:spacing w:val="-10"/>
        </w:rPr>
        <w:t xml:space="preserve"> </w:t>
      </w:r>
      <w:r>
        <w:t xml:space="preserve">car. However diagnostic commands should never be seen during normal driving, and so they are detectable trivially. Recent research works </w:t>
      </w:r>
      <w:ins w:id="116" w:author="Saman Halgamuge" w:date="2022-06-03T00:37:00Z">
        <w:r w:rsidR="005B4FE6">
          <w:t xml:space="preserve">also </w:t>
        </w:r>
      </w:ins>
      <w:r>
        <w:t xml:space="preserve">point </w:t>
      </w:r>
      <w:ins w:id="117" w:author="Saman Halgamuge" w:date="2022-06-03T00:37:00Z">
        <w:r w:rsidR="005B4FE6">
          <w:t xml:space="preserve">to </w:t>
        </w:r>
      </w:ins>
      <w:r>
        <w:t xml:space="preserve">the weakness of </w:t>
      </w:r>
      <w:del w:id="118" w:author="Saman Halgamuge" w:date="2022-06-03T00:38:00Z">
        <w:r w:rsidDel="005B4FE6">
          <w:delText>t</w:delText>
        </w:r>
      </w:del>
      <w:del w:id="119" w:author="Saman Halgamuge" w:date="2022-06-03T00:37:00Z">
        <w:r w:rsidDel="005B4FE6">
          <w:delText xml:space="preserve">he </w:delText>
        </w:r>
      </w:del>
      <w:r>
        <w:t>security</w:t>
      </w:r>
      <w:ins w:id="120" w:author="Saman Halgamuge" w:date="2022-06-03T00:38:00Z">
        <w:r w:rsidR="005B4FE6">
          <w:t xml:space="preserve"> associated with CAN \cite{FEW MORE RECENT PAPERS}</w:t>
        </w:r>
      </w:ins>
      <w:r>
        <w:t>.</w:t>
      </w:r>
    </w:p>
    <w:p w14:paraId="26151219" w14:textId="485867B8" w:rsidR="00DB4E42" w:rsidRDefault="00EE7020">
      <w:pPr>
        <w:pStyle w:val="BodyText"/>
        <w:spacing w:before="18" w:line="249" w:lineRule="auto"/>
        <w:ind w:left="119" w:right="177" w:firstLine="199"/>
        <w:jc w:val="both"/>
      </w:pPr>
      <w:r>
        <w:t xml:space="preserve">Graph data are </w:t>
      </w:r>
      <w:del w:id="121" w:author="Saman Halgamuge" w:date="2022-06-03T00:38:00Z">
        <w:r w:rsidDel="00E3634B">
          <w:delText>everywhere in fields</w:delText>
        </w:r>
      </w:del>
      <w:ins w:id="122" w:author="Saman Halgamuge" w:date="2022-06-03T00:38:00Z">
        <w:r w:rsidR="00E3634B">
          <w:t>widely used in</w:t>
        </w:r>
      </w:ins>
      <w:ins w:id="123" w:author="Saman Halgamuge" w:date="2022-06-03T00:39:00Z">
        <w:r w:rsidR="00E3634B">
          <w:t xml:space="preserve"> multiple areas</w:t>
        </w:r>
      </w:ins>
      <w:r>
        <w:t xml:space="preserve"> [7], [8], </w:t>
      </w:r>
      <w:del w:id="124" w:author="Saman Halgamuge" w:date="2022-06-03T00:39:00Z">
        <w:r w:rsidDel="007E6DF3">
          <w:delText>which is</w:delText>
        </w:r>
        <w:r w:rsidDel="007E6DF3">
          <w:rPr>
            <w:spacing w:val="40"/>
          </w:rPr>
          <w:delText xml:space="preserve"> </w:delText>
        </w:r>
        <w:r w:rsidDel="007E6DF3">
          <w:delText>mainly</w:delText>
        </w:r>
      </w:del>
      <w:ins w:id="125" w:author="Saman Halgamuge" w:date="2022-06-03T00:39:00Z">
        <w:r w:rsidR="007E6DF3">
          <w:t>for example,</w:t>
        </w:r>
      </w:ins>
      <w:r>
        <w:rPr>
          <w:spacing w:val="-2"/>
        </w:rPr>
        <w:t xml:space="preserve"> </w:t>
      </w:r>
      <w:r>
        <w:t>used</w:t>
      </w:r>
      <w:r>
        <w:rPr>
          <w:spacing w:val="-2"/>
        </w:rPr>
        <w:t xml:space="preserve"> </w:t>
      </w:r>
      <w:r>
        <w:t>to</w:t>
      </w:r>
      <w:r>
        <w:rPr>
          <w:spacing w:val="-2"/>
        </w:rPr>
        <w:t xml:space="preserve"> </w:t>
      </w:r>
      <w:r>
        <w:t>process</w:t>
      </w:r>
      <w:r>
        <w:rPr>
          <w:spacing w:val="-2"/>
        </w:rPr>
        <w:t xml:space="preserve"> </w:t>
      </w:r>
      <w:proofErr w:type="gramStart"/>
      <w:r>
        <w:t>Non</w:t>
      </w:r>
      <w:r>
        <w:rPr>
          <w:spacing w:val="-2"/>
        </w:rPr>
        <w:t xml:space="preserve"> </w:t>
      </w:r>
      <w:r>
        <w:t>Euclidean</w:t>
      </w:r>
      <w:proofErr w:type="gramEnd"/>
      <w:r>
        <w:rPr>
          <w:spacing w:val="-2"/>
        </w:rPr>
        <w:t xml:space="preserve"> </w:t>
      </w:r>
      <w:r>
        <w:t>data</w:t>
      </w:r>
      <w:r>
        <w:rPr>
          <w:spacing w:val="-2"/>
        </w:rPr>
        <w:t xml:space="preserve"> </w:t>
      </w:r>
      <w:r>
        <w:t>features,</w:t>
      </w:r>
      <w:r>
        <w:rPr>
          <w:spacing w:val="-2"/>
        </w:rPr>
        <w:t xml:space="preserve"> </w:t>
      </w:r>
      <w:r>
        <w:t xml:space="preserve">including </w:t>
      </w:r>
      <w:ins w:id="126" w:author="Saman Halgamuge" w:date="2022-06-03T00:39:00Z">
        <w:r w:rsidR="007E6DF3">
          <w:t xml:space="preserve">in </w:t>
        </w:r>
      </w:ins>
      <w:r>
        <w:t>social network</w:t>
      </w:r>
      <w:ins w:id="127" w:author="Saman Halgamuge" w:date="2022-06-03T00:39:00Z">
        <w:r w:rsidR="007E6DF3">
          <w:t xml:space="preserve">s </w:t>
        </w:r>
      </w:ins>
      <w:del w:id="128" w:author="Saman Halgamuge" w:date="2022-06-03T00:39:00Z">
        <w:r w:rsidDel="007E6DF3">
          <w:delText xml:space="preserve"> field </w:delText>
        </w:r>
      </w:del>
      <w:r>
        <w:t>[9], text network</w:t>
      </w:r>
      <w:ins w:id="129" w:author="Saman Halgamuge" w:date="2022-06-03T00:39:00Z">
        <w:r w:rsidR="007E6DF3">
          <w:t>s</w:t>
        </w:r>
      </w:ins>
      <w:del w:id="130" w:author="Saman Halgamuge" w:date="2022-06-03T00:39:00Z">
        <w:r w:rsidDel="007E6DF3">
          <w:delText xml:space="preserve"> field</w:delText>
        </w:r>
      </w:del>
      <w:r>
        <w:t xml:space="preserve"> [10] and biological network</w:t>
      </w:r>
      <w:ins w:id="131" w:author="Saman Halgamuge" w:date="2022-06-03T00:40:00Z">
        <w:r w:rsidR="007E6DF3">
          <w:t>s</w:t>
        </w:r>
      </w:ins>
      <w:del w:id="132" w:author="Saman Halgamuge" w:date="2022-06-03T00:40:00Z">
        <w:r w:rsidDel="007E6DF3">
          <w:delText xml:space="preserve"> field</w:delText>
        </w:r>
      </w:del>
      <w:r>
        <w:t xml:space="preserve"> [11]. Graph neural network (GNN) </w:t>
      </w:r>
      <w:del w:id="133" w:author="Saman Halgamuge" w:date="2022-06-03T00:40:00Z">
        <w:r w:rsidDel="007E6DF3">
          <w:delText>is proposed</w:delText>
        </w:r>
      </w:del>
      <w:ins w:id="134" w:author="Saman Halgamuge" w:date="2022-06-03T00:40:00Z">
        <w:r w:rsidR="007E6DF3">
          <w:t>can be used</w:t>
        </w:r>
      </w:ins>
      <w:r>
        <w:t xml:space="preserve"> to</w:t>
      </w:r>
      <w:r>
        <w:rPr>
          <w:spacing w:val="-11"/>
        </w:rPr>
        <w:t xml:space="preserve"> </w:t>
      </w:r>
      <w:del w:id="135" w:author="Saman Halgamuge" w:date="2022-06-03T00:40:00Z">
        <w:r w:rsidDel="007E6DF3">
          <w:delText>operate</w:delText>
        </w:r>
        <w:r w:rsidDel="007E6DF3">
          <w:rPr>
            <w:spacing w:val="-11"/>
          </w:rPr>
          <w:delText xml:space="preserve"> </w:delText>
        </w:r>
        <w:r w:rsidDel="007E6DF3">
          <w:delText>graph</w:delText>
        </w:r>
        <w:r w:rsidDel="007E6DF3">
          <w:rPr>
            <w:spacing w:val="-11"/>
          </w:rPr>
          <w:delText xml:space="preserve"> </w:delText>
        </w:r>
        <w:r w:rsidDel="007E6DF3">
          <w:delText>directly</w:delText>
        </w:r>
        <w:r w:rsidDel="007E6DF3">
          <w:rPr>
            <w:spacing w:val="-11"/>
          </w:rPr>
          <w:delText xml:space="preserve"> </w:delText>
        </w:r>
        <w:r w:rsidDel="007E6DF3">
          <w:delText>and</w:delText>
        </w:r>
        <w:r w:rsidDel="007E6DF3">
          <w:rPr>
            <w:spacing w:val="-11"/>
          </w:rPr>
          <w:delText xml:space="preserve"> </w:delText>
        </w:r>
      </w:del>
      <w:r>
        <w:t>solve</w:t>
      </w:r>
      <w:r>
        <w:rPr>
          <w:spacing w:val="-11"/>
        </w:rPr>
        <w:t xml:space="preserve"> </w:t>
      </w:r>
      <w:r>
        <w:t>graph</w:t>
      </w:r>
      <w:r>
        <w:rPr>
          <w:spacing w:val="-11"/>
        </w:rPr>
        <w:t xml:space="preserve"> </w:t>
      </w:r>
      <w:r>
        <w:t>related</w:t>
      </w:r>
      <w:r>
        <w:rPr>
          <w:spacing w:val="-11"/>
        </w:rPr>
        <w:t xml:space="preserve"> </w:t>
      </w:r>
      <w:r>
        <w:t>problem</w:t>
      </w:r>
      <w:r>
        <w:rPr>
          <w:spacing w:val="-11"/>
        </w:rPr>
        <w:t xml:space="preserve"> </w:t>
      </w:r>
      <w:r>
        <w:t>fields in an end-to-end manner [12]. Relational modeling is crucial for many network or graphical data mining tasks, such as link prediction. GNN has recently been successfully applied in the real wor</w:t>
      </w:r>
      <w:r>
        <w:t>ld, such as image recognition field [13], new drug discovery field [14] and flow prediction field [15]. In this work,</w:t>
      </w:r>
      <w:r>
        <w:rPr>
          <w:spacing w:val="39"/>
        </w:rPr>
        <w:t xml:space="preserve"> </w:t>
      </w:r>
      <w:r>
        <w:t>the</w:t>
      </w:r>
      <w:r>
        <w:rPr>
          <w:spacing w:val="39"/>
        </w:rPr>
        <w:t xml:space="preserve"> </w:t>
      </w:r>
      <w:r>
        <w:t>graph</w:t>
      </w:r>
      <w:r>
        <w:rPr>
          <w:spacing w:val="40"/>
        </w:rPr>
        <w:t xml:space="preserve"> </w:t>
      </w:r>
      <w:r>
        <w:t>data</w:t>
      </w:r>
      <w:r>
        <w:rPr>
          <w:spacing w:val="39"/>
        </w:rPr>
        <w:t xml:space="preserve"> </w:t>
      </w:r>
      <w:r>
        <w:t>are</w:t>
      </w:r>
      <w:r>
        <w:rPr>
          <w:spacing w:val="40"/>
        </w:rPr>
        <w:t xml:space="preserve"> </w:t>
      </w:r>
      <w:r>
        <w:t>constructed</w:t>
      </w:r>
      <w:r>
        <w:rPr>
          <w:spacing w:val="39"/>
        </w:rPr>
        <w:t xml:space="preserve"> </w:t>
      </w:r>
      <w:r>
        <w:t>by</w:t>
      </w:r>
      <w:r>
        <w:rPr>
          <w:spacing w:val="40"/>
        </w:rPr>
        <w:t xml:space="preserve"> </w:t>
      </w:r>
      <w:r>
        <w:t>the</w:t>
      </w:r>
      <w:r>
        <w:rPr>
          <w:spacing w:val="40"/>
        </w:rPr>
        <w:t xml:space="preserve"> </w:t>
      </w:r>
      <w:r>
        <w:t>time</w:t>
      </w:r>
      <w:r>
        <w:rPr>
          <w:spacing w:val="39"/>
        </w:rPr>
        <w:t xml:space="preserve"> </w:t>
      </w:r>
      <w:r>
        <w:rPr>
          <w:spacing w:val="-2"/>
        </w:rPr>
        <w:t>sequence</w:t>
      </w:r>
    </w:p>
    <w:p w14:paraId="1164125D" w14:textId="77777777" w:rsidR="00DB4E42" w:rsidRDefault="00DB4E42">
      <w:pPr>
        <w:spacing w:line="249" w:lineRule="auto"/>
        <w:jc w:val="both"/>
        <w:sectPr w:rsidR="00DB4E42">
          <w:type w:val="continuous"/>
          <w:pgSz w:w="12240" w:h="15840"/>
          <w:pgMar w:top="1000" w:right="800" w:bottom="280" w:left="860" w:header="464" w:footer="0" w:gutter="0"/>
          <w:cols w:num="2" w:space="720" w:equalWidth="0">
            <w:col w:w="5181" w:space="79"/>
            <w:col w:w="5320"/>
          </w:cols>
        </w:sectPr>
      </w:pPr>
    </w:p>
    <w:p w14:paraId="472145FD" w14:textId="13B41A4D" w:rsidR="00DB4E42" w:rsidRDefault="00EE7020">
      <w:pPr>
        <w:pStyle w:val="BodyText"/>
        <w:spacing w:before="98" w:line="249" w:lineRule="auto"/>
        <w:ind w:left="119" w:right="38"/>
        <w:jc w:val="both"/>
      </w:pPr>
      <w:r>
        <w:lastRenderedPageBreak/>
        <w:t>characteristics</w:t>
      </w:r>
      <w:r>
        <w:rPr>
          <w:spacing w:val="-2"/>
        </w:rPr>
        <w:t xml:space="preserve"> </w:t>
      </w:r>
      <w:r>
        <w:t>of</w:t>
      </w:r>
      <w:r>
        <w:rPr>
          <w:spacing w:val="-2"/>
        </w:rPr>
        <w:t xml:space="preserve"> </w:t>
      </w:r>
      <w:r>
        <w:t>CAN,</w:t>
      </w:r>
      <w:r>
        <w:rPr>
          <w:spacing w:val="-2"/>
        </w:rPr>
        <w:t xml:space="preserve"> </w:t>
      </w:r>
      <w:r>
        <w:t>and</w:t>
      </w:r>
      <w:r>
        <w:rPr>
          <w:spacing w:val="-2"/>
        </w:rPr>
        <w:t xml:space="preserve"> </w:t>
      </w:r>
      <w:r>
        <w:t>the</w:t>
      </w:r>
      <w:r>
        <w:rPr>
          <w:spacing w:val="-2"/>
        </w:rPr>
        <w:t xml:space="preserve"> </w:t>
      </w:r>
      <w:r>
        <w:t>logical</w:t>
      </w:r>
      <w:r>
        <w:rPr>
          <w:spacing w:val="-2"/>
        </w:rPr>
        <w:t xml:space="preserve"> </w:t>
      </w:r>
      <w:r>
        <w:t>characteristics</w:t>
      </w:r>
      <w:r>
        <w:rPr>
          <w:spacing w:val="-2"/>
        </w:rPr>
        <w:t xml:space="preserve"> </w:t>
      </w:r>
      <w:r>
        <w:t>of</w:t>
      </w:r>
      <w:r>
        <w:rPr>
          <w:spacing w:val="-2"/>
        </w:rPr>
        <w:t xml:space="preserve"> </w:t>
      </w:r>
      <w:r>
        <w:t xml:space="preserve">CAN are extracted by the graph neural network. </w:t>
      </w:r>
      <w:proofErr w:type="gramStart"/>
      <w:r>
        <w:t>In reality, there</w:t>
      </w:r>
      <w:proofErr w:type="gramEnd"/>
      <w:r>
        <w:t xml:space="preserve"> are </w:t>
      </w:r>
      <w:ins w:id="136" w:author="Saman Halgamuge" w:date="2022-06-03T00:41:00Z">
        <w:r w:rsidR="007E6DF3">
          <w:t xml:space="preserve">examples of using </w:t>
        </w:r>
      </w:ins>
      <w:r>
        <w:t xml:space="preserve">more dynamic graphs, </w:t>
      </w:r>
      <w:del w:id="137" w:author="Saman Halgamuge" w:date="2022-06-03T00:41:00Z">
        <w:r w:rsidDel="007E6DF3">
          <w:delText>and most of the work is to deal with dynamic</w:delText>
        </w:r>
        <w:r w:rsidDel="007E6DF3">
          <w:rPr>
            <w:spacing w:val="-9"/>
          </w:rPr>
          <w:delText xml:space="preserve"> </w:delText>
        </w:r>
        <w:r w:rsidDel="007E6DF3">
          <w:delText>graphs,</w:delText>
        </w:r>
        <w:r w:rsidDel="007E6DF3">
          <w:rPr>
            <w:spacing w:val="-9"/>
          </w:rPr>
          <w:delText xml:space="preserve"> </w:delText>
        </w:r>
        <w:r w:rsidDel="007E6DF3">
          <w:delText>such</w:delText>
        </w:r>
        <w:r w:rsidDel="007E6DF3">
          <w:rPr>
            <w:spacing w:val="-9"/>
          </w:rPr>
          <w:delText xml:space="preserve"> </w:delText>
        </w:r>
        <w:r w:rsidDel="007E6DF3">
          <w:delText>as</w:delText>
        </w:r>
      </w:del>
      <w:ins w:id="138" w:author="Saman Halgamuge" w:date="2022-06-03T00:41:00Z">
        <w:r w:rsidR="007E6DF3">
          <w:t>for example in</w:t>
        </w:r>
      </w:ins>
      <w:r>
        <w:rPr>
          <w:spacing w:val="-10"/>
        </w:rPr>
        <w:t xml:space="preserve"> </w:t>
      </w:r>
      <w:r>
        <w:t>social</w:t>
      </w:r>
      <w:r>
        <w:rPr>
          <w:spacing w:val="-9"/>
        </w:rPr>
        <w:t xml:space="preserve"> </w:t>
      </w:r>
      <w:r>
        <w:t>networks</w:t>
      </w:r>
      <w:r>
        <w:rPr>
          <w:spacing w:val="-9"/>
        </w:rPr>
        <w:t xml:space="preserve"> </w:t>
      </w:r>
      <w:r>
        <w:t>or</w:t>
      </w:r>
      <w:r>
        <w:rPr>
          <w:spacing w:val="-9"/>
        </w:rPr>
        <w:t xml:space="preserve"> </w:t>
      </w:r>
      <w:r>
        <w:t>financial</w:t>
      </w:r>
      <w:r>
        <w:rPr>
          <w:spacing w:val="-10"/>
        </w:rPr>
        <w:t xml:space="preserve"> </w:t>
      </w:r>
      <w:r>
        <w:t xml:space="preserve">networks. </w:t>
      </w:r>
      <w:ins w:id="139" w:author="Saman Halgamuge" w:date="2022-06-03T00:41:00Z">
        <w:r w:rsidR="007E6DF3">
          <w:t>A</w:t>
        </w:r>
      </w:ins>
      <w:del w:id="140" w:author="Saman Halgamuge" w:date="2022-06-03T00:41:00Z">
        <w:r w:rsidDel="007E6DF3">
          <w:delText>This</w:delText>
        </w:r>
      </w:del>
      <w:r>
        <w:t xml:space="preserve"> dynamic graph </w:t>
      </w:r>
      <w:ins w:id="141" w:author="Saman Halgamuge" w:date="2022-06-03T00:41:00Z">
        <w:r w:rsidR="007E6DF3">
          <w:t xml:space="preserve">can </w:t>
        </w:r>
      </w:ins>
      <w:r>
        <w:t>change</w:t>
      </w:r>
      <w:del w:id="142" w:author="Saman Halgamuge" w:date="2022-06-03T00:42:00Z">
        <w:r w:rsidDel="007E6DF3">
          <w:delText>s</w:delText>
        </w:r>
      </w:del>
      <w:r>
        <w:t xml:space="preserve"> the nodes of previou</w:t>
      </w:r>
      <w:r>
        <w:t xml:space="preserve">s graph data or the connection between nodes as time </w:t>
      </w:r>
      <w:del w:id="143" w:author="Saman Halgamuge" w:date="2022-06-03T00:42:00Z">
        <w:r w:rsidDel="007E6DF3">
          <w:delText>goes by</w:delText>
        </w:r>
      </w:del>
      <w:ins w:id="144" w:author="Saman Halgamuge" w:date="2022-06-03T00:42:00Z">
        <w:r w:rsidR="007E6DF3">
          <w:t>progresses</w:t>
        </w:r>
      </w:ins>
      <w:r>
        <w:t xml:space="preserve">. </w:t>
      </w:r>
      <w:del w:id="145" w:author="Saman Halgamuge" w:date="2022-06-03T00:42:00Z">
        <w:r w:rsidDel="007E6DF3">
          <w:delText xml:space="preserve">This </w:delText>
        </w:r>
      </w:del>
      <w:ins w:id="146" w:author="Saman Halgamuge" w:date="2022-06-03T00:42:00Z">
        <w:r w:rsidR="007E6DF3">
          <w:t>A</w:t>
        </w:r>
        <w:r w:rsidR="007E6DF3">
          <w:t xml:space="preserve"> </w:t>
        </w:r>
      </w:ins>
      <w:r>
        <w:t xml:space="preserve">graph network </w:t>
      </w:r>
      <w:ins w:id="147" w:author="Saman Halgamuge" w:date="2022-06-03T00:42:00Z">
        <w:r w:rsidR="007E6DF3">
          <w:t xml:space="preserve">can </w:t>
        </w:r>
      </w:ins>
      <w:r>
        <w:t>use</w:t>
      </w:r>
      <w:del w:id="148" w:author="Saman Halgamuge" w:date="2022-06-03T00:42:00Z">
        <w:r w:rsidDel="007E6DF3">
          <w:delText>s</w:delText>
        </w:r>
      </w:del>
      <w:r>
        <w:t xml:space="preserve"> </w:t>
      </w:r>
      <w:ins w:id="149" w:author="Saman Halgamuge" w:date="2022-06-03T00:42:00Z">
        <w:r w:rsidR="007E6DF3">
          <w:t>Recurrent Neural Network</w:t>
        </w:r>
      </w:ins>
      <w:ins w:id="150" w:author="Saman Halgamuge" w:date="2022-06-03T00:43:00Z">
        <w:r w:rsidR="007E6DF3">
          <w:t>s</w:t>
        </w:r>
      </w:ins>
      <w:ins w:id="151" w:author="Saman Halgamuge" w:date="2022-06-03T00:42:00Z">
        <w:r w:rsidR="007E6DF3">
          <w:t xml:space="preserve"> (</w:t>
        </w:r>
      </w:ins>
      <w:r>
        <w:t>RNN</w:t>
      </w:r>
      <w:ins w:id="152" w:author="Saman Halgamuge" w:date="2022-06-03T00:43:00Z">
        <w:r w:rsidR="007E6DF3">
          <w:t>s</w:t>
        </w:r>
      </w:ins>
      <w:ins w:id="153" w:author="Saman Halgamuge" w:date="2022-06-03T00:42:00Z">
        <w:r w:rsidR="007E6DF3">
          <w:t>)</w:t>
        </w:r>
      </w:ins>
      <w:r>
        <w:t xml:space="preserve"> </w:t>
      </w:r>
      <w:del w:id="154" w:author="Saman Halgamuge" w:date="2022-06-03T00:43:00Z">
        <w:r w:rsidDel="007E6DF3">
          <w:delText>fie</w:delText>
        </w:r>
      </w:del>
      <w:del w:id="155" w:author="Saman Halgamuge" w:date="2022-06-03T00:42:00Z">
        <w:r w:rsidDel="007E6DF3">
          <w:delText xml:space="preserve">lds </w:delText>
        </w:r>
      </w:del>
      <w:r>
        <w:t>[16], [17] to learn the temporal characteristics of dynamic graphs, and spatiotemporal graph neural network architecture to learn the spatial characteristics o</w:t>
      </w:r>
      <w:r>
        <w:t>f dynamic graphs [18]. However, some graph data may be completely different at different times. Our work constructs the graph data of CAN, the nodes or connections of graph</w:t>
      </w:r>
      <w:r>
        <w:rPr>
          <w:spacing w:val="80"/>
        </w:rPr>
        <w:t xml:space="preserve"> </w:t>
      </w:r>
      <w:r>
        <w:t>data constructed in the two time periods may be completely different. There is very</w:t>
      </w:r>
      <w:r>
        <w:t xml:space="preserve"> little work to identify the graph network of such graph data. This model uses graph collapse network [19] to detect such graph data.</w:t>
      </w:r>
    </w:p>
    <w:p w14:paraId="6286CA55" w14:textId="643720A0" w:rsidR="00DB4E42" w:rsidRDefault="00EE7020">
      <w:pPr>
        <w:pStyle w:val="BodyText"/>
        <w:spacing w:line="249" w:lineRule="auto"/>
        <w:ind w:left="119" w:right="38" w:firstLine="199"/>
        <w:jc w:val="both"/>
      </w:pPr>
      <w:r>
        <w:t>Developing a custom learning architecture consisting of multiple</w:t>
      </w:r>
      <w:r>
        <w:rPr>
          <w:spacing w:val="-11"/>
        </w:rPr>
        <w:t xml:space="preserve"> </w:t>
      </w:r>
      <w:r>
        <w:t>GNN</w:t>
      </w:r>
      <w:r>
        <w:rPr>
          <w:spacing w:val="-11"/>
        </w:rPr>
        <w:t xml:space="preserve"> </w:t>
      </w:r>
      <w:r>
        <w:t>layers</w:t>
      </w:r>
      <w:r>
        <w:rPr>
          <w:spacing w:val="-11"/>
        </w:rPr>
        <w:t xml:space="preserve"> </w:t>
      </w:r>
      <w:r>
        <w:t>for</w:t>
      </w:r>
      <w:r>
        <w:rPr>
          <w:spacing w:val="-11"/>
        </w:rPr>
        <w:t xml:space="preserve"> </w:t>
      </w:r>
      <w:r>
        <w:t>specific</w:t>
      </w:r>
      <w:r>
        <w:rPr>
          <w:spacing w:val="-11"/>
        </w:rPr>
        <w:t xml:space="preserve"> </w:t>
      </w:r>
      <w:r>
        <w:t>scenarios</w:t>
      </w:r>
      <w:r>
        <w:rPr>
          <w:spacing w:val="-11"/>
        </w:rPr>
        <w:t xml:space="preserve"> </w:t>
      </w:r>
      <w:r>
        <w:t>(e.g.,</w:t>
      </w:r>
      <w:r>
        <w:rPr>
          <w:spacing w:val="-11"/>
        </w:rPr>
        <w:t xml:space="preserve"> </w:t>
      </w:r>
      <w:proofErr w:type="gramStart"/>
      <w:r>
        <w:t>biological</w:t>
      </w:r>
      <w:proofErr w:type="gramEnd"/>
      <w:r>
        <w:rPr>
          <w:spacing w:val="-11"/>
        </w:rPr>
        <w:t xml:space="preserve"> </w:t>
      </w:r>
      <w:r>
        <w:t>and p</w:t>
      </w:r>
      <w:r>
        <w:t>hysical</w:t>
      </w:r>
      <w:r>
        <w:rPr>
          <w:spacing w:val="-10"/>
        </w:rPr>
        <w:t xml:space="preserve"> </w:t>
      </w:r>
      <w:r>
        <w:t>network</w:t>
      </w:r>
      <w:r>
        <w:rPr>
          <w:spacing w:val="-10"/>
        </w:rPr>
        <w:t xml:space="preserve"> </w:t>
      </w:r>
      <w:r>
        <w:t>data)</w:t>
      </w:r>
      <w:r>
        <w:rPr>
          <w:spacing w:val="-10"/>
        </w:rPr>
        <w:t xml:space="preserve"> </w:t>
      </w:r>
      <w:r>
        <w:t>is</w:t>
      </w:r>
      <w:r>
        <w:rPr>
          <w:spacing w:val="-10"/>
        </w:rPr>
        <w:t xml:space="preserve"> </w:t>
      </w:r>
      <w:r>
        <w:t>still</w:t>
      </w:r>
      <w:r>
        <w:rPr>
          <w:spacing w:val="-10"/>
        </w:rPr>
        <w:t xml:space="preserve"> </w:t>
      </w:r>
      <w:r>
        <w:t>difficult,</w:t>
      </w:r>
      <w:r>
        <w:rPr>
          <w:spacing w:val="-10"/>
        </w:rPr>
        <w:t xml:space="preserve"> </w:t>
      </w:r>
      <w:r>
        <w:t>even</w:t>
      </w:r>
      <w:r>
        <w:rPr>
          <w:spacing w:val="-10"/>
        </w:rPr>
        <w:t xml:space="preserve"> </w:t>
      </w:r>
      <w:r>
        <w:t>for</w:t>
      </w:r>
      <w:r>
        <w:rPr>
          <w:spacing w:val="-10"/>
        </w:rPr>
        <w:t xml:space="preserve"> </w:t>
      </w:r>
      <w:r>
        <w:t>neural</w:t>
      </w:r>
      <w:r>
        <w:rPr>
          <w:spacing w:val="-10"/>
        </w:rPr>
        <w:t xml:space="preserve"> </w:t>
      </w:r>
      <w:r>
        <w:t>network experts. Falkner et al. [20] pointed out that the deep learning algorithm is very sensitive to many hyperparameters. The work in literature field [21] shows that the hyperparametric optimiza</w:t>
      </w:r>
      <w:r>
        <w:t>tion (HPO) of GNNS is very important to achieve satisfactory</w:t>
      </w:r>
      <w:r>
        <w:rPr>
          <w:spacing w:val="-11"/>
        </w:rPr>
        <w:t xml:space="preserve"> </w:t>
      </w:r>
      <w:r>
        <w:t>results</w:t>
      </w:r>
      <w:r>
        <w:rPr>
          <w:spacing w:val="-11"/>
        </w:rPr>
        <w:t xml:space="preserve"> </w:t>
      </w:r>
      <w:r>
        <w:t>in</w:t>
      </w:r>
      <w:r>
        <w:rPr>
          <w:spacing w:val="-11"/>
        </w:rPr>
        <w:t xml:space="preserve"> </w:t>
      </w:r>
      <w:r>
        <w:t>practice.</w:t>
      </w:r>
      <w:r>
        <w:rPr>
          <w:spacing w:val="-11"/>
        </w:rPr>
        <w:t xml:space="preserve"> </w:t>
      </w:r>
      <w:r>
        <w:t>Therefore,</w:t>
      </w:r>
      <w:r>
        <w:rPr>
          <w:spacing w:val="-11"/>
        </w:rPr>
        <w:t xml:space="preserve"> </w:t>
      </w:r>
      <w:r>
        <w:t>the</w:t>
      </w:r>
      <w:r>
        <w:rPr>
          <w:spacing w:val="-11"/>
        </w:rPr>
        <w:t xml:space="preserve"> </w:t>
      </w:r>
      <w:r>
        <w:t>study</w:t>
      </w:r>
      <w:r>
        <w:rPr>
          <w:spacing w:val="-11"/>
        </w:rPr>
        <w:t xml:space="preserve"> </w:t>
      </w:r>
      <w:r>
        <w:t>of</w:t>
      </w:r>
      <w:r>
        <w:rPr>
          <w:spacing w:val="-11"/>
        </w:rPr>
        <w:t xml:space="preserve"> </w:t>
      </w:r>
      <w:r>
        <w:t xml:space="preserve">effective HPO methods for GNN is of great value for GNN to be applied to various practical problems. </w:t>
      </w:r>
      <w:proofErr w:type="gramStart"/>
      <w:r>
        <w:t>In order to</w:t>
      </w:r>
      <w:proofErr w:type="gramEnd"/>
      <w:r>
        <w:t xml:space="preserve"> automate</w:t>
      </w:r>
      <w:r>
        <w:rPr>
          <w:spacing w:val="80"/>
        </w:rPr>
        <w:t xml:space="preserve"> </w:t>
      </w:r>
      <w:r>
        <w:t>the model selection process,</w:t>
      </w:r>
      <w:r>
        <w:t xml:space="preserve"> neural architecture search (NAS) is</w:t>
      </w:r>
      <w:r>
        <w:rPr>
          <w:spacing w:val="40"/>
        </w:rPr>
        <w:t xml:space="preserve"> </w:t>
      </w:r>
      <w:r>
        <w:t>widely</w:t>
      </w:r>
      <w:r>
        <w:rPr>
          <w:spacing w:val="40"/>
        </w:rPr>
        <w:t xml:space="preserve"> </w:t>
      </w:r>
      <w:r>
        <w:t>used</w:t>
      </w:r>
      <w:r>
        <w:rPr>
          <w:spacing w:val="40"/>
        </w:rPr>
        <w:t xml:space="preserve"> </w:t>
      </w:r>
      <w:r>
        <w:t>in</w:t>
      </w:r>
      <w:r>
        <w:rPr>
          <w:spacing w:val="40"/>
        </w:rPr>
        <w:t xml:space="preserve"> </w:t>
      </w:r>
      <w:r>
        <w:t>fields</w:t>
      </w:r>
      <w:r>
        <w:rPr>
          <w:spacing w:val="40"/>
        </w:rPr>
        <w:t xml:space="preserve"> </w:t>
      </w:r>
      <w:r>
        <w:t>[22],</w:t>
      </w:r>
      <w:r>
        <w:rPr>
          <w:spacing w:val="40"/>
        </w:rPr>
        <w:t xml:space="preserve"> </w:t>
      </w:r>
      <w:r>
        <w:t>[23],</w:t>
      </w:r>
      <w:r>
        <w:rPr>
          <w:spacing w:val="40"/>
        </w:rPr>
        <w:t xml:space="preserve"> </w:t>
      </w:r>
      <w:r>
        <w:t>and</w:t>
      </w:r>
      <w:r>
        <w:rPr>
          <w:spacing w:val="40"/>
        </w:rPr>
        <w:t xml:space="preserve"> </w:t>
      </w:r>
      <w:r>
        <w:t>has</w:t>
      </w:r>
      <w:r>
        <w:rPr>
          <w:spacing w:val="40"/>
        </w:rPr>
        <w:t xml:space="preserve"> </w:t>
      </w:r>
      <w:r>
        <w:t>become</w:t>
      </w:r>
      <w:r>
        <w:rPr>
          <w:spacing w:val="40"/>
        </w:rPr>
        <w:t xml:space="preserve"> </w:t>
      </w:r>
      <w:r>
        <w:t xml:space="preserve">the focus of deep learning research in recent years. NAS aims to explore the optimal combination of architecture components from the search space to maximize the model performance applicable to the target problem. So far, people have made great efforts to </w:t>
      </w:r>
      <w:r>
        <w:t>search convolutional neural network (CNN) architecture, which has promoted the latest progress of many important</w:t>
      </w:r>
      <w:r>
        <w:rPr>
          <w:spacing w:val="-1"/>
        </w:rPr>
        <w:t xml:space="preserve"> </w:t>
      </w:r>
      <w:r>
        <w:t>benchmark</w:t>
      </w:r>
      <w:r>
        <w:rPr>
          <w:spacing w:val="-1"/>
        </w:rPr>
        <w:t xml:space="preserve"> </w:t>
      </w:r>
      <w:r>
        <w:t>tasks,</w:t>
      </w:r>
      <w:r>
        <w:rPr>
          <w:spacing w:val="-1"/>
        </w:rPr>
        <w:t xml:space="preserve"> </w:t>
      </w:r>
      <w:r>
        <w:t>such</w:t>
      </w:r>
      <w:r>
        <w:rPr>
          <w:spacing w:val="-1"/>
        </w:rPr>
        <w:t xml:space="preserve"> </w:t>
      </w:r>
      <w:r>
        <w:t>as</w:t>
      </w:r>
      <w:r>
        <w:rPr>
          <w:spacing w:val="-1"/>
        </w:rPr>
        <w:t xml:space="preserve"> </w:t>
      </w:r>
      <w:r>
        <w:t>image</w:t>
      </w:r>
      <w:r>
        <w:rPr>
          <w:spacing w:val="-1"/>
        </w:rPr>
        <w:t xml:space="preserve"> </w:t>
      </w:r>
      <w:r>
        <w:t>classification</w:t>
      </w:r>
      <w:r>
        <w:rPr>
          <w:spacing w:val="-1"/>
        </w:rPr>
        <w:t xml:space="preserve"> </w:t>
      </w:r>
      <w:r>
        <w:t xml:space="preserve">fields on cifar10/100 and </w:t>
      </w:r>
      <w:proofErr w:type="spellStart"/>
      <w:r>
        <w:t>Imagenet</w:t>
      </w:r>
      <w:proofErr w:type="spellEnd"/>
      <w:r>
        <w:t xml:space="preserve"> [24], [25]. In contrast, little</w:t>
      </w:r>
      <w:r>
        <w:rPr>
          <w:spacing w:val="80"/>
        </w:rPr>
        <w:t xml:space="preserve"> </w:t>
      </w:r>
      <w:r>
        <w:t>work has been done on GNN lear</w:t>
      </w:r>
      <w:r>
        <w:t>ning of graphic structure</w:t>
      </w:r>
      <w:r>
        <w:rPr>
          <w:spacing w:val="40"/>
        </w:rPr>
        <w:t xml:space="preserve"> </w:t>
      </w:r>
      <w:r>
        <w:t>data [26]–[28]. NAS literature has proposed two main types</w:t>
      </w:r>
      <w:r>
        <w:rPr>
          <w:spacing w:val="80"/>
        </w:rPr>
        <w:t xml:space="preserve"> </w:t>
      </w:r>
      <w:r>
        <w:t>of methods as the most effective problem-solving methods: reinforcement</w:t>
      </w:r>
      <w:r>
        <w:rPr>
          <w:spacing w:val="-12"/>
        </w:rPr>
        <w:t xml:space="preserve"> </w:t>
      </w:r>
      <w:r>
        <w:t>learning</w:t>
      </w:r>
      <w:r>
        <w:rPr>
          <w:spacing w:val="-12"/>
        </w:rPr>
        <w:t xml:space="preserve"> </w:t>
      </w:r>
      <w:r>
        <w:t>(RL)</w:t>
      </w:r>
      <w:r>
        <w:rPr>
          <w:spacing w:val="-12"/>
        </w:rPr>
        <w:t xml:space="preserve"> </w:t>
      </w:r>
      <w:r>
        <w:t>and</w:t>
      </w:r>
      <w:r>
        <w:rPr>
          <w:spacing w:val="-12"/>
        </w:rPr>
        <w:t xml:space="preserve"> </w:t>
      </w:r>
      <w:r>
        <w:t>evolutionary</w:t>
      </w:r>
      <w:r>
        <w:rPr>
          <w:spacing w:val="-12"/>
        </w:rPr>
        <w:t xml:space="preserve"> </w:t>
      </w:r>
      <w:r>
        <w:t>algorithm</w:t>
      </w:r>
      <w:r>
        <w:rPr>
          <w:spacing w:val="-12"/>
        </w:rPr>
        <w:t xml:space="preserve"> </w:t>
      </w:r>
      <w:r>
        <w:t>(EA</w:t>
      </w:r>
      <w:del w:id="156" w:author="Saman Halgamuge" w:date="2022-06-03T00:44:00Z">
        <w:r w:rsidDel="000970A2">
          <w:delText>S</w:delText>
        </w:r>
      </w:del>
      <w:r>
        <w:t>) [28]. So far, the second technology has been ignored</w:t>
      </w:r>
      <w:r>
        <w:t xml:space="preserve"> in the GNNs environment. The results show that both RL and EA can find equivalent models in terms of accuracy, and EA is faster</w:t>
      </w:r>
      <w:r>
        <w:rPr>
          <w:spacing w:val="46"/>
        </w:rPr>
        <w:t xml:space="preserve"> </w:t>
      </w:r>
      <w:r>
        <w:t>in</w:t>
      </w:r>
      <w:r>
        <w:rPr>
          <w:spacing w:val="46"/>
        </w:rPr>
        <w:t xml:space="preserve"> </w:t>
      </w:r>
      <w:r>
        <w:t>some</w:t>
      </w:r>
      <w:r>
        <w:rPr>
          <w:spacing w:val="47"/>
        </w:rPr>
        <w:t xml:space="preserve"> </w:t>
      </w:r>
      <w:r>
        <w:t>cases</w:t>
      </w:r>
      <w:ins w:id="157" w:author="Saman Halgamuge" w:date="2022-06-03T00:45:00Z">
        <w:r w:rsidR="000970A2">
          <w:t xml:space="preserve"> \cite{ADD CITATIONS}</w:t>
        </w:r>
      </w:ins>
      <w:r>
        <w:t>.</w:t>
      </w:r>
      <w:r>
        <w:rPr>
          <w:spacing w:val="46"/>
        </w:rPr>
        <w:t xml:space="preserve"> </w:t>
      </w:r>
      <w:r>
        <w:t>Two</w:t>
      </w:r>
      <w:r>
        <w:rPr>
          <w:spacing w:val="47"/>
        </w:rPr>
        <w:t xml:space="preserve"> </w:t>
      </w:r>
      <w:r>
        <w:t>recent</w:t>
      </w:r>
      <w:r>
        <w:rPr>
          <w:spacing w:val="46"/>
        </w:rPr>
        <w:t xml:space="preserve"> </w:t>
      </w:r>
      <w:r>
        <w:t>related</w:t>
      </w:r>
      <w:r>
        <w:rPr>
          <w:spacing w:val="46"/>
        </w:rPr>
        <w:t xml:space="preserve"> </w:t>
      </w:r>
      <w:r>
        <w:t>work</w:t>
      </w:r>
      <w:ins w:id="158" w:author="Saman Halgamuge" w:date="2022-06-03T00:45:00Z">
        <w:r w:rsidR="000970A2">
          <w:t>s</w:t>
        </w:r>
      </w:ins>
      <w:del w:id="159" w:author="Saman Halgamuge" w:date="2022-06-03T00:45:00Z">
        <w:r w:rsidDel="000970A2">
          <w:rPr>
            <w:spacing w:val="47"/>
          </w:rPr>
          <w:delText xml:space="preserve"> </w:delText>
        </w:r>
        <w:r w:rsidDel="000970A2">
          <w:delText>fields</w:delText>
        </w:r>
      </w:del>
      <w:r>
        <w:rPr>
          <w:spacing w:val="46"/>
        </w:rPr>
        <w:t xml:space="preserve"> </w:t>
      </w:r>
      <w:r>
        <w:rPr>
          <w:spacing w:val="-2"/>
        </w:rPr>
        <w:t>[28],</w:t>
      </w:r>
    </w:p>
    <w:p w14:paraId="680D0D65" w14:textId="48376B23" w:rsidR="00DB4E42" w:rsidRDefault="00EE7020">
      <w:pPr>
        <w:pStyle w:val="BodyText"/>
        <w:spacing w:line="249" w:lineRule="auto"/>
        <w:ind w:left="119" w:right="38"/>
        <w:jc w:val="both"/>
      </w:pPr>
      <w:r>
        <w:t xml:space="preserve">[29] mainly focus on NAS based on </w:t>
      </w:r>
      <w:del w:id="160" w:author="Saman Halgamuge" w:date="2022-06-03T00:45:00Z">
        <w:r w:rsidDel="000970A2">
          <w:delText>reinforcement learning</w:delText>
        </w:r>
      </w:del>
      <w:proofErr w:type="gramStart"/>
      <w:ins w:id="161" w:author="Saman Halgamuge" w:date="2022-06-03T00:45:00Z">
        <w:r w:rsidR="000970A2">
          <w:t>RL</w:t>
        </w:r>
      </w:ins>
      <w:r>
        <w:t>, and</w:t>
      </w:r>
      <w:proofErr w:type="gramEnd"/>
      <w:r>
        <w:t xml:space="preserve"> use</w:t>
      </w:r>
      <w:ins w:id="162" w:author="Saman Halgamuge" w:date="2022-06-03T00:45:00Z">
        <w:r w:rsidR="000970A2">
          <w:t>s</w:t>
        </w:r>
      </w:ins>
      <w:r>
        <w:t xml:space="preserve"> </w:t>
      </w:r>
      <w:del w:id="163" w:author="Saman Halgamuge" w:date="2022-06-03T00:46:00Z">
        <w:r w:rsidDel="000970A2">
          <w:delText>recurrent</w:delText>
        </w:r>
        <w:r w:rsidDel="000970A2">
          <w:delText xml:space="preserve"> neural network (</w:delText>
        </w:r>
      </w:del>
      <w:r>
        <w:t>RNN</w:t>
      </w:r>
      <w:del w:id="164" w:author="Saman Halgamuge" w:date="2022-06-03T00:46:00Z">
        <w:r w:rsidDel="000970A2">
          <w:delText>)</w:delText>
        </w:r>
      </w:del>
      <w:r>
        <w:t xml:space="preserve"> as the controller to generate variable length strings describing GNN architecture to maximize the expected accuracy of the generated network architecture on the verification dataset. Although encouraging results</w:t>
      </w:r>
      <w:r>
        <w:rPr>
          <w:spacing w:val="-6"/>
        </w:rPr>
        <w:t xml:space="preserve"> </w:t>
      </w:r>
      <w:r>
        <w:t>have</w:t>
      </w:r>
      <w:r>
        <w:rPr>
          <w:spacing w:val="-6"/>
        </w:rPr>
        <w:t xml:space="preserve"> </w:t>
      </w:r>
      <w:r>
        <w:t>been</w:t>
      </w:r>
      <w:r>
        <w:rPr>
          <w:spacing w:val="-6"/>
        </w:rPr>
        <w:t xml:space="preserve"> </w:t>
      </w:r>
      <w:r>
        <w:t>achieved,</w:t>
      </w:r>
      <w:r>
        <w:rPr>
          <w:spacing w:val="-6"/>
        </w:rPr>
        <w:t xml:space="preserve"> </w:t>
      </w:r>
      <w:r>
        <w:t>th</w:t>
      </w:r>
      <w:r>
        <w:t>e</w:t>
      </w:r>
      <w:r>
        <w:rPr>
          <w:spacing w:val="-6"/>
        </w:rPr>
        <w:t xml:space="preserve"> </w:t>
      </w:r>
      <w:r>
        <w:t>existing</w:t>
      </w:r>
      <w:r>
        <w:rPr>
          <w:spacing w:val="-6"/>
        </w:rPr>
        <w:t xml:space="preserve"> </w:t>
      </w:r>
      <w:r>
        <w:t>work</w:t>
      </w:r>
      <w:r>
        <w:rPr>
          <w:spacing w:val="-6"/>
        </w:rPr>
        <w:t xml:space="preserve"> </w:t>
      </w:r>
      <w:r>
        <w:t>has</w:t>
      </w:r>
      <w:r>
        <w:rPr>
          <w:spacing w:val="-6"/>
        </w:rPr>
        <w:t xml:space="preserve"> </w:t>
      </w:r>
      <w:r>
        <w:t>always</w:t>
      </w:r>
      <w:r>
        <w:rPr>
          <w:spacing w:val="-6"/>
        </w:rPr>
        <w:t xml:space="preserve"> </w:t>
      </w:r>
      <w:r>
        <w:t xml:space="preserve">faced the challenge of the following two shortcomings: </w:t>
      </w:r>
      <w:proofErr w:type="spellStart"/>
      <w:r>
        <w:t>hyperpara</w:t>
      </w:r>
      <w:proofErr w:type="spellEnd"/>
      <w:r>
        <w:t>- metric</w:t>
      </w:r>
      <w:r>
        <w:rPr>
          <w:spacing w:val="-13"/>
        </w:rPr>
        <w:t xml:space="preserve"> </w:t>
      </w:r>
      <w:r>
        <w:t>invariance</w:t>
      </w:r>
      <w:r>
        <w:rPr>
          <w:spacing w:val="-12"/>
        </w:rPr>
        <w:t xml:space="preserve"> </w:t>
      </w:r>
      <w:r>
        <w:t>and</w:t>
      </w:r>
      <w:r>
        <w:rPr>
          <w:spacing w:val="-13"/>
        </w:rPr>
        <w:t xml:space="preserve"> </w:t>
      </w:r>
      <w:r>
        <w:t>high</w:t>
      </w:r>
      <w:r>
        <w:rPr>
          <w:spacing w:val="-12"/>
        </w:rPr>
        <w:t xml:space="preserve"> </w:t>
      </w:r>
      <w:r>
        <w:t>computational</w:t>
      </w:r>
      <w:r>
        <w:rPr>
          <w:spacing w:val="-13"/>
        </w:rPr>
        <w:t xml:space="preserve"> </w:t>
      </w:r>
      <w:r>
        <w:t>intensity.</w:t>
      </w:r>
      <w:r>
        <w:rPr>
          <w:spacing w:val="-12"/>
        </w:rPr>
        <w:t xml:space="preserve"> </w:t>
      </w:r>
      <w:r>
        <w:t>In</w:t>
      </w:r>
      <w:r>
        <w:rPr>
          <w:spacing w:val="-13"/>
        </w:rPr>
        <w:t xml:space="preserve"> </w:t>
      </w:r>
      <w:r>
        <w:t>addition, the controller usually generates candidate GNN architectures</w:t>
      </w:r>
      <w:r>
        <w:t xml:space="preserve"> and evaluates them in a sequential manner, which is difficult</w:t>
      </w:r>
      <w:r>
        <w:rPr>
          <w:spacing w:val="40"/>
        </w:rPr>
        <w:t xml:space="preserve"> </w:t>
      </w:r>
      <w:r>
        <w:t>to expand to a large search space.</w:t>
      </w:r>
    </w:p>
    <w:p w14:paraId="57C7D8D2" w14:textId="47351B23" w:rsidR="00DB4E42" w:rsidRDefault="00EE7020">
      <w:pPr>
        <w:pStyle w:val="BodyText"/>
        <w:spacing w:line="249" w:lineRule="auto"/>
        <w:ind w:left="119" w:right="38" w:firstLine="199"/>
        <w:jc w:val="both"/>
      </w:pPr>
      <w:r>
        <w:t xml:space="preserve">NAS tasks can usually be described as a complex </w:t>
      </w:r>
      <w:proofErr w:type="spellStart"/>
      <w:r>
        <w:t>opti</w:t>
      </w:r>
      <w:proofErr w:type="spellEnd"/>
      <w:r>
        <w:t xml:space="preserve">- </w:t>
      </w:r>
      <w:proofErr w:type="spellStart"/>
      <w:r>
        <w:t>mization</w:t>
      </w:r>
      <w:proofErr w:type="spellEnd"/>
      <w:r>
        <w:t xml:space="preserve"> problem [30], [31]. </w:t>
      </w:r>
      <w:proofErr w:type="gramStart"/>
      <w:r>
        <w:t xml:space="preserve">Generally speaking, </w:t>
      </w:r>
      <w:ins w:id="165" w:author="Saman Halgamuge" w:date="2022-06-03T00:47:00Z">
        <w:r w:rsidR="000970A2">
          <w:t>a</w:t>
        </w:r>
      </w:ins>
      <w:proofErr w:type="gramEnd"/>
      <w:del w:id="166" w:author="Saman Halgamuge" w:date="2022-06-03T00:47:00Z">
        <w:r w:rsidDel="000970A2">
          <w:delText>the</w:delText>
        </w:r>
      </w:del>
      <w:r>
        <w:t xml:space="preserve"> neural network</w:t>
      </w:r>
      <w:r>
        <w:rPr>
          <w:spacing w:val="21"/>
        </w:rPr>
        <w:t xml:space="preserve"> </w:t>
      </w:r>
      <w:r>
        <w:t>with</w:t>
      </w:r>
      <w:r>
        <w:rPr>
          <w:spacing w:val="21"/>
        </w:rPr>
        <w:t xml:space="preserve"> </w:t>
      </w:r>
      <w:r>
        <w:t>higher</w:t>
      </w:r>
      <w:r>
        <w:rPr>
          <w:spacing w:val="21"/>
        </w:rPr>
        <w:t xml:space="preserve"> </w:t>
      </w:r>
      <w:r>
        <w:t>complexity</w:t>
      </w:r>
      <w:ins w:id="167" w:author="Saman Halgamuge" w:date="2022-06-03T00:47:00Z">
        <w:r w:rsidR="000970A2">
          <w:t xml:space="preserve"> with appropriate </w:t>
        </w:r>
        <w:proofErr w:type="spellStart"/>
        <w:r w:rsidR="000970A2">
          <w:t>reguralization</w:t>
        </w:r>
        <w:proofErr w:type="spellEnd"/>
        <w:r w:rsidR="000970A2">
          <w:t xml:space="preserve"> in place</w:t>
        </w:r>
      </w:ins>
      <w:r>
        <w:rPr>
          <w:spacing w:val="21"/>
        </w:rPr>
        <w:t xml:space="preserve"> </w:t>
      </w:r>
      <w:ins w:id="168" w:author="Saman Halgamuge" w:date="2022-06-03T00:47:00Z">
        <w:r w:rsidR="000970A2">
          <w:t>may</w:t>
        </w:r>
      </w:ins>
      <w:del w:id="169" w:author="Saman Halgamuge" w:date="2022-06-03T00:47:00Z">
        <w:r w:rsidDel="000970A2">
          <w:delText>can</w:delText>
        </w:r>
      </w:del>
      <w:r>
        <w:rPr>
          <w:spacing w:val="21"/>
        </w:rPr>
        <w:t xml:space="preserve"> </w:t>
      </w:r>
      <w:r>
        <w:t>have</w:t>
      </w:r>
      <w:r>
        <w:rPr>
          <w:spacing w:val="21"/>
        </w:rPr>
        <w:t xml:space="preserve"> </w:t>
      </w:r>
      <w:r>
        <w:t>high</w:t>
      </w:r>
      <w:r>
        <w:t>er</w:t>
      </w:r>
      <w:r>
        <w:rPr>
          <w:spacing w:val="22"/>
        </w:rPr>
        <w:t xml:space="preserve"> </w:t>
      </w:r>
      <w:r>
        <w:rPr>
          <w:spacing w:val="-2"/>
        </w:rPr>
        <w:t>recognition</w:t>
      </w:r>
    </w:p>
    <w:p w14:paraId="28D5D72B" w14:textId="5926F941" w:rsidR="00DB4E42" w:rsidRDefault="00EE7020">
      <w:pPr>
        <w:pStyle w:val="BodyText"/>
        <w:spacing w:before="98" w:line="249" w:lineRule="auto"/>
        <w:ind w:left="119" w:right="177"/>
        <w:jc w:val="both"/>
      </w:pPr>
      <w:r>
        <w:br w:type="column"/>
      </w:r>
      <w:r w:rsidR="000970A2">
        <w:t>A</w:t>
      </w:r>
      <w:r>
        <w:t>ccuracy</w:t>
      </w:r>
      <w:ins w:id="170" w:author="Saman Halgamuge" w:date="2022-06-03T00:47:00Z">
        <w:r w:rsidR="000970A2">
          <w:t xml:space="preserve"> for complex problems</w:t>
        </w:r>
      </w:ins>
      <w:r>
        <w:t>, but it will greatly increase the detection time of intrusion CAN messages. Our algorithm uses two conflicting objectives,</w:t>
      </w:r>
      <w:r>
        <w:rPr>
          <w:spacing w:val="-2"/>
        </w:rPr>
        <w:t xml:space="preserve"> </w:t>
      </w:r>
      <w:r>
        <w:t>namely,</w:t>
      </w:r>
      <w:r>
        <w:rPr>
          <w:spacing w:val="-2"/>
        </w:rPr>
        <w:t xml:space="preserve"> </w:t>
      </w:r>
      <w:r>
        <w:t>the</w:t>
      </w:r>
      <w:r>
        <w:rPr>
          <w:spacing w:val="-2"/>
        </w:rPr>
        <w:t xml:space="preserve"> </w:t>
      </w:r>
      <w:r>
        <w:t>accuracy</w:t>
      </w:r>
      <w:r>
        <w:rPr>
          <w:spacing w:val="-2"/>
        </w:rPr>
        <w:t xml:space="preserve"> </w:t>
      </w:r>
      <w:r>
        <w:t>of</w:t>
      </w:r>
      <w:r>
        <w:rPr>
          <w:spacing w:val="-2"/>
        </w:rPr>
        <w:t xml:space="preserve"> </w:t>
      </w:r>
      <w:r>
        <w:t>intrusion</w:t>
      </w:r>
      <w:r>
        <w:rPr>
          <w:spacing w:val="-2"/>
        </w:rPr>
        <w:t xml:space="preserve"> </w:t>
      </w:r>
      <w:r>
        <w:t>detection</w:t>
      </w:r>
      <w:r>
        <w:rPr>
          <w:spacing w:val="-2"/>
        </w:rPr>
        <w:t xml:space="preserve"> </w:t>
      </w:r>
      <w:r>
        <w:t>and</w:t>
      </w:r>
      <w:r>
        <w:rPr>
          <w:spacing w:val="-2"/>
        </w:rPr>
        <w:t xml:space="preserve"> </w:t>
      </w:r>
      <w:r>
        <w:t xml:space="preserve">the complexity of the model, for </w:t>
      </w:r>
      <w:proofErr w:type="spellStart"/>
      <w:r>
        <w:t>multiobjective</w:t>
      </w:r>
      <w:proofErr w:type="spellEnd"/>
      <w:r>
        <w:t xml:space="preserve"> optimization. In the</w:t>
      </w:r>
      <w:r>
        <w:rPr>
          <w:spacing w:val="-13"/>
        </w:rPr>
        <w:t xml:space="preserve"> </w:t>
      </w:r>
      <w:r>
        <w:t>field</w:t>
      </w:r>
      <w:r>
        <w:rPr>
          <w:spacing w:val="-12"/>
        </w:rPr>
        <w:t xml:space="preserve"> </w:t>
      </w:r>
      <w:r>
        <w:t>of</w:t>
      </w:r>
      <w:r>
        <w:rPr>
          <w:spacing w:val="-13"/>
        </w:rPr>
        <w:t xml:space="preserve"> </w:t>
      </w:r>
      <w:r>
        <w:t>computational</w:t>
      </w:r>
      <w:r>
        <w:rPr>
          <w:spacing w:val="-12"/>
        </w:rPr>
        <w:t xml:space="preserve"> </w:t>
      </w:r>
      <w:r>
        <w:t>intelligence,</w:t>
      </w:r>
      <w:r>
        <w:rPr>
          <w:spacing w:val="-13"/>
        </w:rPr>
        <w:t xml:space="preserve"> </w:t>
      </w:r>
      <w:r>
        <w:t>evolutionary</w:t>
      </w:r>
      <w:r>
        <w:rPr>
          <w:spacing w:val="-12"/>
        </w:rPr>
        <w:t xml:space="preserve"> </w:t>
      </w:r>
      <w:r>
        <w:t>algorithms (EAS) have been widely used to solve various neural network training</w:t>
      </w:r>
      <w:r>
        <w:rPr>
          <w:spacing w:val="-4"/>
        </w:rPr>
        <w:t xml:space="preserve"> </w:t>
      </w:r>
      <w:r>
        <w:t>problem</w:t>
      </w:r>
      <w:r>
        <w:rPr>
          <w:spacing w:val="-4"/>
        </w:rPr>
        <w:t xml:space="preserve"> </w:t>
      </w:r>
      <w:r>
        <w:t>fields</w:t>
      </w:r>
      <w:r>
        <w:rPr>
          <w:spacing w:val="-4"/>
        </w:rPr>
        <w:t xml:space="preserve"> </w:t>
      </w:r>
      <w:r>
        <w:t>[32],</w:t>
      </w:r>
      <w:r>
        <w:rPr>
          <w:spacing w:val="-4"/>
        </w:rPr>
        <w:t xml:space="preserve"> </w:t>
      </w:r>
      <w:r>
        <w:t>such</w:t>
      </w:r>
      <w:r>
        <w:rPr>
          <w:spacing w:val="-4"/>
        </w:rPr>
        <w:t xml:space="preserve"> </w:t>
      </w:r>
      <w:r>
        <w:t>as</w:t>
      </w:r>
      <w:r>
        <w:rPr>
          <w:spacing w:val="-4"/>
        </w:rPr>
        <w:t xml:space="preserve"> </w:t>
      </w:r>
      <w:r>
        <w:t>weight</w:t>
      </w:r>
      <w:r>
        <w:rPr>
          <w:spacing w:val="-4"/>
        </w:rPr>
        <w:t xml:space="preserve"> </w:t>
      </w:r>
      <w:r>
        <w:t>training</w:t>
      </w:r>
      <w:r>
        <w:rPr>
          <w:spacing w:val="-4"/>
        </w:rPr>
        <w:t xml:space="preserve"> </w:t>
      </w:r>
      <w:r>
        <w:t>field</w:t>
      </w:r>
      <w:r>
        <w:rPr>
          <w:spacing w:val="-4"/>
        </w:rPr>
        <w:t xml:space="preserve"> </w:t>
      </w:r>
      <w:r>
        <w:t xml:space="preserve">[32], </w:t>
      </w:r>
      <w:r>
        <w:t>architecture design field [33] and learning rule adaptive field [34]. Recently, evolutionary neural architecture search using EA as NAS optimizer has attracted more and more attention [35]–[37].</w:t>
      </w:r>
      <w:r>
        <w:rPr>
          <w:spacing w:val="40"/>
        </w:rPr>
        <w:t xml:space="preserve"> </w:t>
      </w:r>
      <w:r>
        <w:t>The</w:t>
      </w:r>
      <w:r>
        <w:rPr>
          <w:spacing w:val="40"/>
        </w:rPr>
        <w:t xml:space="preserve"> </w:t>
      </w:r>
      <w:r>
        <w:t>GNN</w:t>
      </w:r>
      <w:r>
        <w:rPr>
          <w:spacing w:val="40"/>
        </w:rPr>
        <w:t xml:space="preserve"> </w:t>
      </w:r>
      <w:r>
        <w:t>gene</w:t>
      </w:r>
      <w:r>
        <w:rPr>
          <w:spacing w:val="40"/>
        </w:rPr>
        <w:t xml:space="preserve"> </w:t>
      </w:r>
      <w:r>
        <w:t>field</w:t>
      </w:r>
      <w:r>
        <w:rPr>
          <w:spacing w:val="40"/>
        </w:rPr>
        <w:t xml:space="preserve"> </w:t>
      </w:r>
      <w:r>
        <w:t>[26]</w:t>
      </w:r>
      <w:r>
        <w:rPr>
          <w:spacing w:val="40"/>
        </w:rPr>
        <w:t xml:space="preserve"> </w:t>
      </w:r>
      <w:r>
        <w:t>is</w:t>
      </w:r>
      <w:r>
        <w:rPr>
          <w:spacing w:val="40"/>
        </w:rPr>
        <w:t xml:space="preserve"> </w:t>
      </w:r>
      <w:r>
        <w:t>proposed</w:t>
      </w:r>
      <w:r>
        <w:rPr>
          <w:spacing w:val="40"/>
        </w:rPr>
        <w:t xml:space="preserve"> </w:t>
      </w:r>
      <w:r>
        <w:t>through the evolutionary method. It identifies the GNN architecture and trains the hyperparameters in two search spaces, and alternately optimizes the structure and hyperparameters of the graph network (such as learning rate and dropout). Our work puts the</w:t>
      </w:r>
      <w:r>
        <w:t>m into one search space for search. The recognition rate</w:t>
      </w:r>
      <w:r>
        <w:rPr>
          <w:spacing w:val="-6"/>
        </w:rPr>
        <w:t xml:space="preserve"> </w:t>
      </w:r>
      <w:r>
        <w:t>of</w:t>
      </w:r>
      <w:r>
        <w:rPr>
          <w:spacing w:val="-6"/>
        </w:rPr>
        <w:t xml:space="preserve"> </w:t>
      </w:r>
      <w:r>
        <w:t>the</w:t>
      </w:r>
      <w:r>
        <w:rPr>
          <w:spacing w:val="-6"/>
        </w:rPr>
        <w:t xml:space="preserve"> </w:t>
      </w:r>
      <w:r>
        <w:t>graph</w:t>
      </w:r>
      <w:r>
        <w:rPr>
          <w:spacing w:val="-6"/>
        </w:rPr>
        <w:t xml:space="preserve"> </w:t>
      </w:r>
      <w:r>
        <w:t>network</w:t>
      </w:r>
      <w:r>
        <w:rPr>
          <w:spacing w:val="-6"/>
        </w:rPr>
        <w:t xml:space="preserve"> </w:t>
      </w:r>
      <w:r>
        <w:t>architecture</w:t>
      </w:r>
      <w:r>
        <w:rPr>
          <w:spacing w:val="-6"/>
        </w:rPr>
        <w:t xml:space="preserve"> </w:t>
      </w:r>
      <w:r>
        <w:t>found</w:t>
      </w:r>
      <w:r>
        <w:rPr>
          <w:spacing w:val="-6"/>
        </w:rPr>
        <w:t xml:space="preserve"> </w:t>
      </w:r>
      <w:r>
        <w:t>is</w:t>
      </w:r>
      <w:r>
        <w:rPr>
          <w:spacing w:val="-6"/>
        </w:rPr>
        <w:t xml:space="preserve"> </w:t>
      </w:r>
      <w:r>
        <w:t>more</w:t>
      </w:r>
      <w:r>
        <w:rPr>
          <w:spacing w:val="-6"/>
        </w:rPr>
        <w:t xml:space="preserve"> </w:t>
      </w:r>
      <w:r>
        <w:t>than</w:t>
      </w:r>
      <w:r>
        <w:rPr>
          <w:spacing w:val="-6"/>
        </w:rPr>
        <w:t xml:space="preserve"> </w:t>
      </w:r>
      <w:r>
        <w:t>95%, and the recognition rate of the graph network and convolution network combined is more than 99%.</w:t>
      </w:r>
    </w:p>
    <w:p w14:paraId="0C1038C3" w14:textId="4C7DDD15" w:rsidR="00206A07" w:rsidRPr="00206A07" w:rsidRDefault="00EE7020" w:rsidP="00206A07">
      <w:pPr>
        <w:pStyle w:val="BodyText"/>
        <w:spacing w:line="249" w:lineRule="auto"/>
        <w:ind w:left="119" w:right="177" w:firstLine="199"/>
        <w:jc w:val="both"/>
        <w:rPr>
          <w:ins w:id="171" w:author="Saman Halgamuge" w:date="2022-06-03T00:49:00Z"/>
          <w:spacing w:val="40"/>
          <w:lang w:val="en-AU"/>
        </w:rPr>
      </w:pPr>
      <w:r>
        <w:t>Neural network architecture search is a proc</w:t>
      </w:r>
      <w:r>
        <w:t>ess, which generates</w:t>
      </w:r>
      <w:r>
        <w:rPr>
          <w:spacing w:val="-5"/>
        </w:rPr>
        <w:t xml:space="preserve"> </w:t>
      </w:r>
      <w:r>
        <w:t>and</w:t>
      </w:r>
      <w:r>
        <w:rPr>
          <w:spacing w:val="-5"/>
        </w:rPr>
        <w:t xml:space="preserve"> </w:t>
      </w:r>
      <w:r>
        <w:t>evaluates</w:t>
      </w:r>
      <w:r>
        <w:rPr>
          <w:spacing w:val="-5"/>
        </w:rPr>
        <w:t xml:space="preserve"> </w:t>
      </w:r>
      <w:r>
        <w:t>the</w:t>
      </w:r>
      <w:r>
        <w:rPr>
          <w:spacing w:val="-5"/>
        </w:rPr>
        <w:t xml:space="preserve"> </w:t>
      </w:r>
      <w:r>
        <w:t>hyperparameter</w:t>
      </w:r>
      <w:r>
        <w:rPr>
          <w:spacing w:val="-5"/>
        </w:rPr>
        <w:t xml:space="preserve"> </w:t>
      </w:r>
      <w:r>
        <w:t>settings</w:t>
      </w:r>
      <w:r>
        <w:rPr>
          <w:spacing w:val="-5"/>
        </w:rPr>
        <w:t xml:space="preserve"> </w:t>
      </w:r>
      <w:r>
        <w:t>iteratively until</w:t>
      </w:r>
      <w:r>
        <w:rPr>
          <w:spacing w:val="-3"/>
        </w:rPr>
        <w:t xml:space="preserve"> </w:t>
      </w:r>
      <w:r>
        <w:t>the</w:t>
      </w:r>
      <w:r>
        <w:rPr>
          <w:spacing w:val="-3"/>
        </w:rPr>
        <w:t xml:space="preserve"> </w:t>
      </w:r>
      <w:r>
        <w:t>preset</w:t>
      </w:r>
      <w:r>
        <w:rPr>
          <w:spacing w:val="-3"/>
        </w:rPr>
        <w:t xml:space="preserve"> </w:t>
      </w:r>
      <w:r>
        <w:t>stop</w:t>
      </w:r>
      <w:r>
        <w:rPr>
          <w:spacing w:val="-3"/>
        </w:rPr>
        <w:t xml:space="preserve"> </w:t>
      </w:r>
      <w:r>
        <w:t>conditions</w:t>
      </w:r>
      <w:r>
        <w:rPr>
          <w:spacing w:val="-3"/>
        </w:rPr>
        <w:t xml:space="preserve"> </w:t>
      </w:r>
      <w:r>
        <w:t>are</w:t>
      </w:r>
      <w:r>
        <w:rPr>
          <w:spacing w:val="-3"/>
        </w:rPr>
        <w:t xml:space="preserve"> </w:t>
      </w:r>
      <w:r>
        <w:t>met,</w:t>
      </w:r>
      <w:r>
        <w:rPr>
          <w:spacing w:val="-3"/>
        </w:rPr>
        <w:t xml:space="preserve"> </w:t>
      </w:r>
      <w:proofErr w:type="gramStart"/>
      <w:r>
        <w:t>so</w:t>
      </w:r>
      <w:r>
        <w:rPr>
          <w:spacing w:val="-3"/>
        </w:rPr>
        <w:t xml:space="preserve"> </w:t>
      </w:r>
      <w:r>
        <w:t>as</w:t>
      </w:r>
      <w:r>
        <w:rPr>
          <w:spacing w:val="-3"/>
        </w:rPr>
        <w:t xml:space="preserve"> </w:t>
      </w:r>
      <w:r>
        <w:t>to</w:t>
      </w:r>
      <w:proofErr w:type="gramEnd"/>
      <w:r>
        <w:rPr>
          <w:spacing w:val="-3"/>
        </w:rPr>
        <w:t xml:space="preserve"> </w:t>
      </w:r>
      <w:r>
        <w:t>obtain</w:t>
      </w:r>
      <w:r>
        <w:rPr>
          <w:spacing w:val="-3"/>
        </w:rPr>
        <w:t xml:space="preserve"> </w:t>
      </w:r>
      <w:r>
        <w:t>the</w:t>
      </w:r>
      <w:r>
        <w:rPr>
          <w:spacing w:val="-3"/>
        </w:rPr>
        <w:t xml:space="preserve"> </w:t>
      </w:r>
      <w:r>
        <w:t>best solution. Usually, the objective function of neural network is selected</w:t>
      </w:r>
      <w:r>
        <w:rPr>
          <w:spacing w:val="-13"/>
        </w:rPr>
        <w:t xml:space="preserve"> </w:t>
      </w:r>
      <w:r>
        <w:t>as</w:t>
      </w:r>
      <w:r>
        <w:rPr>
          <w:spacing w:val="-12"/>
        </w:rPr>
        <w:t xml:space="preserve"> </w:t>
      </w:r>
      <w:r>
        <w:t>the</w:t>
      </w:r>
      <w:r>
        <w:rPr>
          <w:spacing w:val="-13"/>
        </w:rPr>
        <w:t xml:space="preserve"> </w:t>
      </w:r>
      <w:r>
        <w:t>fitness</w:t>
      </w:r>
      <w:r>
        <w:rPr>
          <w:spacing w:val="-12"/>
        </w:rPr>
        <w:t xml:space="preserve"> </w:t>
      </w:r>
      <w:r>
        <w:t>function</w:t>
      </w:r>
      <w:r>
        <w:rPr>
          <w:spacing w:val="-13"/>
        </w:rPr>
        <w:t xml:space="preserve"> </w:t>
      </w:r>
      <w:r>
        <w:t>to</w:t>
      </w:r>
      <w:r>
        <w:rPr>
          <w:spacing w:val="-12"/>
        </w:rPr>
        <w:t xml:space="preserve"> </w:t>
      </w:r>
      <w:r>
        <w:t>evaluate</w:t>
      </w:r>
      <w:r>
        <w:rPr>
          <w:spacing w:val="-13"/>
        </w:rPr>
        <w:t xml:space="preserve"> </w:t>
      </w:r>
      <w:r>
        <w:t>the</w:t>
      </w:r>
      <w:r>
        <w:rPr>
          <w:spacing w:val="-12"/>
        </w:rPr>
        <w:t xml:space="preserve"> </w:t>
      </w:r>
      <w:r>
        <w:t>hy</w:t>
      </w:r>
      <w:r>
        <w:t>perparameters. However,</w:t>
      </w:r>
      <w:r>
        <w:rPr>
          <w:spacing w:val="-13"/>
        </w:rPr>
        <w:t xml:space="preserve"> </w:t>
      </w:r>
      <w:r>
        <w:t>evaluation</w:t>
      </w:r>
      <w:r>
        <w:rPr>
          <w:spacing w:val="-12"/>
        </w:rPr>
        <w:t xml:space="preserve"> </w:t>
      </w:r>
      <w:r>
        <w:t>is</w:t>
      </w:r>
      <w:r>
        <w:rPr>
          <w:spacing w:val="-13"/>
        </w:rPr>
        <w:t xml:space="preserve"> </w:t>
      </w:r>
      <w:r>
        <w:t>usually</w:t>
      </w:r>
      <w:r>
        <w:rPr>
          <w:spacing w:val="-12"/>
        </w:rPr>
        <w:t xml:space="preserve"> </w:t>
      </w:r>
      <w:r>
        <w:t>very</w:t>
      </w:r>
      <w:r>
        <w:rPr>
          <w:spacing w:val="-13"/>
        </w:rPr>
        <w:t xml:space="preserve"> </w:t>
      </w:r>
      <w:r>
        <w:t>expensive</w:t>
      </w:r>
      <w:r>
        <w:rPr>
          <w:spacing w:val="-12"/>
        </w:rPr>
        <w:t xml:space="preserve"> </w:t>
      </w:r>
      <w:r>
        <w:t>because</w:t>
      </w:r>
      <w:r>
        <w:rPr>
          <w:spacing w:val="-13"/>
        </w:rPr>
        <w:t xml:space="preserve"> </w:t>
      </w:r>
      <w:r>
        <w:t>training GNN models requires a lot of computing resources. On the other hand, with the development of deep learning, neural network has more and more layers or various other optional hyperparameters</w:t>
      </w:r>
      <w:r>
        <w:rPr>
          <w:spacing w:val="-1"/>
        </w:rPr>
        <w:t xml:space="preserve"> </w:t>
      </w:r>
      <w:r>
        <w:t>(such</w:t>
      </w:r>
      <w:r>
        <w:rPr>
          <w:spacing w:val="-1"/>
        </w:rPr>
        <w:t xml:space="preserve"> </w:t>
      </w:r>
      <w:r>
        <w:t>as</w:t>
      </w:r>
      <w:r>
        <w:rPr>
          <w:spacing w:val="-1"/>
        </w:rPr>
        <w:t xml:space="preserve"> </w:t>
      </w:r>
      <w:r>
        <w:t>activation</w:t>
      </w:r>
      <w:r>
        <w:rPr>
          <w:spacing w:val="-1"/>
        </w:rPr>
        <w:t xml:space="preserve"> </w:t>
      </w:r>
      <w:r>
        <w:t>function</w:t>
      </w:r>
      <w:r>
        <w:rPr>
          <w:spacing w:val="-1"/>
        </w:rPr>
        <w:t xml:space="preserve"> </w:t>
      </w:r>
      <w:r>
        <w:t>and</w:t>
      </w:r>
      <w:r>
        <w:rPr>
          <w:spacing w:val="-1"/>
        </w:rPr>
        <w:t xml:space="preserve"> </w:t>
      </w:r>
      <w:r>
        <w:t>optimization method), wh</w:t>
      </w:r>
      <w:r>
        <w:t>ich leads to a large search space and increases the difficulty</w:t>
      </w:r>
      <w:r>
        <w:rPr>
          <w:spacing w:val="-4"/>
        </w:rPr>
        <w:t xml:space="preserve"> </w:t>
      </w:r>
      <w:r>
        <w:t>of</w:t>
      </w:r>
      <w:r>
        <w:rPr>
          <w:spacing w:val="-4"/>
        </w:rPr>
        <w:t xml:space="preserve"> </w:t>
      </w:r>
      <w:r>
        <w:t>search.</w:t>
      </w:r>
      <w:r>
        <w:rPr>
          <w:spacing w:val="-4"/>
        </w:rPr>
        <w:t xml:space="preserve"> </w:t>
      </w:r>
      <w:r>
        <w:t>With</w:t>
      </w:r>
      <w:r>
        <w:rPr>
          <w:spacing w:val="-4"/>
        </w:rPr>
        <w:t xml:space="preserve"> </w:t>
      </w:r>
      <w:r>
        <w:t>the</w:t>
      </w:r>
      <w:r>
        <w:rPr>
          <w:spacing w:val="-4"/>
        </w:rPr>
        <w:t xml:space="preserve"> </w:t>
      </w:r>
      <w:r>
        <w:t>increase</w:t>
      </w:r>
      <w:r>
        <w:rPr>
          <w:spacing w:val="-4"/>
        </w:rPr>
        <w:t xml:space="preserve"> </w:t>
      </w:r>
      <w:r>
        <w:t>of</w:t>
      </w:r>
      <w:r>
        <w:rPr>
          <w:spacing w:val="-4"/>
        </w:rPr>
        <w:t xml:space="preserve"> </w:t>
      </w:r>
      <w:r>
        <w:t>network</w:t>
      </w:r>
      <w:r>
        <w:rPr>
          <w:spacing w:val="-4"/>
        </w:rPr>
        <w:t xml:space="preserve"> </w:t>
      </w:r>
      <w:r>
        <w:t>components, the consumption of computing resources for searching the network</w:t>
      </w:r>
      <w:r>
        <w:rPr>
          <w:spacing w:val="35"/>
        </w:rPr>
        <w:t xml:space="preserve"> </w:t>
      </w:r>
      <w:r>
        <w:t>is</w:t>
      </w:r>
      <w:ins w:id="172" w:author="Saman Halgamuge" w:date="2022-06-03T00:52:00Z">
        <w:r w:rsidR="00206A07">
          <w:t xml:space="preserve"> </w:t>
        </w:r>
      </w:ins>
      <w:ins w:id="173" w:author="Saman Halgamuge" w:date="2022-06-03T00:53:00Z">
        <w:r w:rsidR="00206A07">
          <w:t>high</w:t>
        </w:r>
      </w:ins>
      <w:del w:id="174" w:author="Saman Halgamuge" w:date="2022-06-03T00:52:00Z">
        <w:r w:rsidDel="00206A07">
          <w:rPr>
            <w:spacing w:val="35"/>
          </w:rPr>
          <w:delText xml:space="preserve"> </w:delText>
        </w:r>
        <w:r w:rsidDel="00206A07">
          <w:delText>huge</w:delText>
        </w:r>
      </w:del>
      <w:r>
        <w:t>,</w:t>
      </w:r>
      <w:r>
        <w:rPr>
          <w:spacing w:val="35"/>
        </w:rPr>
        <w:t xml:space="preserve"> </w:t>
      </w:r>
      <w:r>
        <w:t>and</w:t>
      </w:r>
      <w:r>
        <w:rPr>
          <w:spacing w:val="35"/>
        </w:rPr>
        <w:t xml:space="preserve"> </w:t>
      </w:r>
      <w:r>
        <w:t>tedious</w:t>
      </w:r>
      <w:r>
        <w:rPr>
          <w:spacing w:val="34"/>
        </w:rPr>
        <w:t xml:space="preserve"> </w:t>
      </w:r>
      <w:r>
        <w:t>and</w:t>
      </w:r>
      <w:r>
        <w:rPr>
          <w:spacing w:val="35"/>
        </w:rPr>
        <w:t xml:space="preserve"> </w:t>
      </w:r>
      <w:r>
        <w:t>arduous</w:t>
      </w:r>
      <w:r>
        <w:rPr>
          <w:spacing w:val="35"/>
        </w:rPr>
        <w:t xml:space="preserve"> </w:t>
      </w:r>
      <w:r>
        <w:t>efforts</w:t>
      </w:r>
      <w:r>
        <w:rPr>
          <w:spacing w:val="35"/>
        </w:rPr>
        <w:t xml:space="preserve"> </w:t>
      </w:r>
      <w:r>
        <w:t>are</w:t>
      </w:r>
      <w:r>
        <w:rPr>
          <w:spacing w:val="35"/>
        </w:rPr>
        <w:t xml:space="preserve"> </w:t>
      </w:r>
      <w:r>
        <w:t>made for GNN architecture adjus</w:t>
      </w:r>
      <w:r>
        <w:t>tment and optimization. Therefore, the existing neural architecture search work is based on how</w:t>
      </w:r>
      <w:r>
        <w:rPr>
          <w:spacing w:val="40"/>
        </w:rPr>
        <w:t xml:space="preserve"> </w:t>
      </w:r>
      <w:r>
        <w:t>to find the best solution with less experiments, reduce the evaluation cost and improve the exploration ability. Although EA</w:t>
      </w:r>
      <w:ins w:id="175" w:author="Saman Halgamuge" w:date="2022-06-03T00:51:00Z">
        <w:r w:rsidR="00206A07">
          <w:t>s</w:t>
        </w:r>
      </w:ins>
      <w:del w:id="176" w:author="Saman Halgamuge" w:date="2022-06-03T00:51:00Z">
        <w:r w:rsidDel="00206A07">
          <w:delText>S</w:delText>
        </w:r>
      </w:del>
      <w:r>
        <w:t xml:space="preserve"> ha</w:t>
      </w:r>
      <w:ins w:id="177" w:author="Saman Halgamuge" w:date="2022-06-03T00:51:00Z">
        <w:r w:rsidR="00206A07">
          <w:t>ve</w:t>
        </w:r>
      </w:ins>
      <w:del w:id="178" w:author="Saman Halgamuge" w:date="2022-06-03T00:51:00Z">
        <w:r w:rsidDel="00206A07">
          <w:delText>s</w:delText>
        </w:r>
      </w:del>
      <w:r>
        <w:t xml:space="preserve"> competitive search performance</w:t>
      </w:r>
      <w:ins w:id="179" w:author="Saman Halgamuge" w:date="2022-06-03T00:51:00Z">
        <w:r w:rsidR="00206A07">
          <w:t>s</w:t>
        </w:r>
      </w:ins>
      <w:r>
        <w:t xml:space="preserve"> in various </w:t>
      </w:r>
      <w:proofErr w:type="spellStart"/>
      <w:r>
        <w:t>optimiza</w:t>
      </w:r>
      <w:proofErr w:type="spellEnd"/>
      <w:r>
        <w:t xml:space="preserve">- </w:t>
      </w:r>
      <w:proofErr w:type="spellStart"/>
      <w:r>
        <w:t>tion</w:t>
      </w:r>
      <w:proofErr w:type="spellEnd"/>
      <w:r>
        <w:t xml:space="preserve"> tasks [38], as a </w:t>
      </w:r>
      <w:proofErr w:type="gramStart"/>
      <w:r>
        <w:t>group based</w:t>
      </w:r>
      <w:proofErr w:type="gramEnd"/>
      <w:r>
        <w:t xml:space="preserve"> optimization method, its calculation cost is usually high. This is especially true for </w:t>
      </w:r>
      <w:proofErr w:type="spellStart"/>
      <w:r>
        <w:t>EvoNAS</w:t>
      </w:r>
      <w:proofErr w:type="spellEnd"/>
      <w:r>
        <w:t xml:space="preserve">, because EAs usually requires </w:t>
      </w:r>
      <w:proofErr w:type="gramStart"/>
      <w:r>
        <w:t>a large number of</w:t>
      </w:r>
      <w:proofErr w:type="gramEnd"/>
      <w:r>
        <w:t xml:space="preserve"> fitness assessments, and each fitness assessment in NAS is</w:t>
      </w:r>
      <w:r>
        <w:t xml:space="preserve"> computationally</w:t>
      </w:r>
      <w:r>
        <w:rPr>
          <w:spacing w:val="-13"/>
        </w:rPr>
        <w:t xml:space="preserve"> </w:t>
      </w:r>
      <w:r>
        <w:t>expensive,</w:t>
      </w:r>
      <w:r>
        <w:rPr>
          <w:spacing w:val="-12"/>
        </w:rPr>
        <w:t xml:space="preserve"> </w:t>
      </w:r>
      <w:r>
        <w:t>because</w:t>
      </w:r>
      <w:r>
        <w:rPr>
          <w:spacing w:val="-13"/>
        </w:rPr>
        <w:t xml:space="preserve"> </w:t>
      </w:r>
      <w:r>
        <w:t>it</w:t>
      </w:r>
      <w:r>
        <w:rPr>
          <w:spacing w:val="-12"/>
        </w:rPr>
        <w:t xml:space="preserve"> </w:t>
      </w:r>
      <w:r>
        <w:t>usually</w:t>
      </w:r>
      <w:r>
        <w:rPr>
          <w:spacing w:val="-13"/>
        </w:rPr>
        <w:t xml:space="preserve"> </w:t>
      </w:r>
      <w:r>
        <w:t>involves</w:t>
      </w:r>
      <w:r>
        <w:rPr>
          <w:spacing w:val="-12"/>
        </w:rPr>
        <w:t xml:space="preserve"> </w:t>
      </w:r>
      <w:r>
        <w:t>training deep</w:t>
      </w:r>
      <w:r>
        <w:rPr>
          <w:spacing w:val="40"/>
        </w:rPr>
        <w:t xml:space="preserve"> </w:t>
      </w:r>
      <w:r>
        <w:t>neural</w:t>
      </w:r>
      <w:r>
        <w:rPr>
          <w:spacing w:val="40"/>
        </w:rPr>
        <w:t xml:space="preserve"> </w:t>
      </w:r>
      <w:r>
        <w:t>networks</w:t>
      </w:r>
      <w:r>
        <w:rPr>
          <w:spacing w:val="40"/>
        </w:rPr>
        <w:t xml:space="preserve"> </w:t>
      </w:r>
      <w:r>
        <w:t>from</w:t>
      </w:r>
      <w:r>
        <w:rPr>
          <w:spacing w:val="40"/>
        </w:rPr>
        <w:t xml:space="preserve"> </w:t>
      </w:r>
      <w:r>
        <w:t>scratch</w:t>
      </w:r>
      <w:r>
        <w:rPr>
          <w:spacing w:val="40"/>
        </w:rPr>
        <w:t xml:space="preserve"> </w:t>
      </w:r>
      <w:r>
        <w:t>on</w:t>
      </w:r>
      <w:r>
        <w:rPr>
          <w:spacing w:val="40"/>
        </w:rPr>
        <w:t xml:space="preserve"> </w:t>
      </w:r>
      <w:r>
        <w:t>a</w:t>
      </w:r>
      <w:r>
        <w:rPr>
          <w:spacing w:val="40"/>
        </w:rPr>
        <w:t xml:space="preserve"> </w:t>
      </w:r>
      <w:r>
        <w:t>large</w:t>
      </w:r>
      <w:r>
        <w:rPr>
          <w:spacing w:val="40"/>
        </w:rPr>
        <w:t xml:space="preserve"> </w:t>
      </w:r>
      <w:r>
        <w:t>amount</w:t>
      </w:r>
      <w:r>
        <w:rPr>
          <w:spacing w:val="40"/>
        </w:rPr>
        <w:t xml:space="preserve"> </w:t>
      </w:r>
      <w:r>
        <w:t>of data.</w:t>
      </w:r>
      <w:r>
        <w:rPr>
          <w:spacing w:val="40"/>
        </w:rPr>
        <w:t xml:space="preserve"> </w:t>
      </w:r>
      <w:r>
        <w:t>For</w:t>
      </w:r>
      <w:r>
        <w:rPr>
          <w:spacing w:val="40"/>
        </w:rPr>
        <w:t xml:space="preserve"> </w:t>
      </w:r>
      <w:r>
        <w:t>example,</w:t>
      </w:r>
      <w:r>
        <w:rPr>
          <w:spacing w:val="40"/>
        </w:rPr>
        <w:t xml:space="preserve"> </w:t>
      </w:r>
      <w:ins w:id="180" w:author="Saman Halgamuge" w:date="2022-06-03T00:49:00Z">
        <w:r w:rsidR="00206A07" w:rsidRPr="00206A07">
          <w:rPr>
            <w:spacing w:val="40"/>
            <w:lang w:val="en-AU"/>
          </w:rPr>
          <w:t>autoencoder based convolutional neural network</w:t>
        </w:r>
      </w:ins>
    </w:p>
    <w:p w14:paraId="2EAC4F29" w14:textId="188AB092" w:rsidR="00DB4E42" w:rsidRDefault="00206A07" w:rsidP="00206A07">
      <w:pPr>
        <w:pStyle w:val="BodyText"/>
        <w:spacing w:line="249" w:lineRule="auto"/>
        <w:ind w:left="119" w:right="177"/>
        <w:jc w:val="both"/>
        <w:pPrChange w:id="181" w:author="Saman Halgamuge" w:date="2022-06-03T00:49:00Z">
          <w:pPr>
            <w:pStyle w:val="BodyText"/>
            <w:spacing w:line="249" w:lineRule="auto"/>
            <w:ind w:left="119" w:right="177" w:firstLine="199"/>
            <w:jc w:val="both"/>
          </w:pPr>
        </w:pPrChange>
      </w:pPr>
      <w:ins w:id="182" w:author="Saman Halgamuge" w:date="2022-06-03T00:49:00Z">
        <w:r>
          <w:t>(</w:t>
        </w:r>
      </w:ins>
      <w:r w:rsidR="00EE7020">
        <w:t>AE-CNN</w:t>
      </w:r>
      <w:ins w:id="183" w:author="Saman Halgamuge" w:date="2022-06-03T00:50:00Z">
        <w:r>
          <w:t>)</w:t>
        </w:r>
      </w:ins>
      <w:r w:rsidR="00EE7020">
        <w:rPr>
          <w:spacing w:val="40"/>
        </w:rPr>
        <w:t xml:space="preserve"> </w:t>
      </w:r>
      <w:r w:rsidR="00EE7020">
        <w:t>requires</w:t>
      </w:r>
      <w:r w:rsidR="00EE7020">
        <w:rPr>
          <w:spacing w:val="40"/>
        </w:rPr>
        <w:t xml:space="preserve"> </w:t>
      </w:r>
      <w:r w:rsidR="00EE7020">
        <w:t>27</w:t>
      </w:r>
      <w:r w:rsidR="00EE7020">
        <w:rPr>
          <w:spacing w:val="40"/>
        </w:rPr>
        <w:t xml:space="preserve"> </w:t>
      </w:r>
      <w:r w:rsidR="00EE7020">
        <w:t>GPUs</w:t>
      </w:r>
      <w:r w:rsidR="00EE7020">
        <w:rPr>
          <w:spacing w:val="40"/>
        </w:rPr>
        <w:t xml:space="preserve"> </w:t>
      </w:r>
      <w:r w:rsidR="00EE7020">
        <w:t>to</w:t>
      </w:r>
      <w:r w:rsidR="00EE7020">
        <w:rPr>
          <w:spacing w:val="40"/>
        </w:rPr>
        <w:t xml:space="preserve"> </w:t>
      </w:r>
      <w:r w:rsidR="00EE7020">
        <w:t>obtain an optimized CNN architecture on the cifar10 dataset. Some works</w:t>
      </w:r>
      <w:r w:rsidR="00EE7020">
        <w:rPr>
          <w:spacing w:val="-6"/>
        </w:rPr>
        <w:t xml:space="preserve"> </w:t>
      </w:r>
      <w:r w:rsidR="00EE7020">
        <w:t>search</w:t>
      </w:r>
      <w:r w:rsidR="00EE7020">
        <w:rPr>
          <w:spacing w:val="-6"/>
        </w:rPr>
        <w:t xml:space="preserve"> </w:t>
      </w:r>
      <w:r w:rsidR="00EE7020">
        <w:t>the</w:t>
      </w:r>
      <w:r w:rsidR="00EE7020">
        <w:rPr>
          <w:spacing w:val="-6"/>
        </w:rPr>
        <w:t xml:space="preserve"> </w:t>
      </w:r>
      <w:r w:rsidR="00EE7020">
        <w:t>hyperparameters</w:t>
      </w:r>
      <w:r w:rsidR="00EE7020">
        <w:rPr>
          <w:spacing w:val="-6"/>
        </w:rPr>
        <w:t xml:space="preserve"> </w:t>
      </w:r>
      <w:r w:rsidR="00EE7020">
        <w:t>of</w:t>
      </w:r>
      <w:r w:rsidR="00EE7020">
        <w:rPr>
          <w:spacing w:val="-6"/>
        </w:rPr>
        <w:t xml:space="preserve"> </w:t>
      </w:r>
      <w:r w:rsidR="00EE7020">
        <w:t>graph</w:t>
      </w:r>
      <w:r w:rsidR="00EE7020">
        <w:rPr>
          <w:spacing w:val="-6"/>
        </w:rPr>
        <w:t xml:space="preserve"> </w:t>
      </w:r>
      <w:proofErr w:type="gramStart"/>
      <w:r w:rsidR="00EE7020">
        <w:t>networks,</w:t>
      </w:r>
      <w:r w:rsidR="00EE7020">
        <w:rPr>
          <w:spacing w:val="-6"/>
        </w:rPr>
        <w:t xml:space="preserve"> </w:t>
      </w:r>
      <w:r w:rsidR="00EE7020">
        <w:t>and</w:t>
      </w:r>
      <w:proofErr w:type="gramEnd"/>
      <w:r w:rsidR="00EE7020">
        <w:rPr>
          <w:spacing w:val="-6"/>
        </w:rPr>
        <w:t xml:space="preserve"> </w:t>
      </w:r>
      <w:r w:rsidR="00EE7020">
        <w:t>save computing resources by quickly evaluating individuals. For example, [39] proposes parallel graph architecture search to improve</w:t>
      </w:r>
      <w:r w:rsidR="00EE7020">
        <w:rPr>
          <w:spacing w:val="-5"/>
        </w:rPr>
        <w:t xml:space="preserve"> </w:t>
      </w:r>
      <w:r w:rsidR="00EE7020">
        <w:t>s</w:t>
      </w:r>
      <w:r w:rsidR="00EE7020">
        <w:t>earch</w:t>
      </w:r>
      <w:r w:rsidR="00EE7020">
        <w:rPr>
          <w:spacing w:val="-5"/>
        </w:rPr>
        <w:t xml:space="preserve"> </w:t>
      </w:r>
      <w:r w:rsidR="00EE7020">
        <w:t>efficiency.</w:t>
      </w:r>
      <w:r w:rsidR="00EE7020">
        <w:rPr>
          <w:spacing w:val="-5"/>
        </w:rPr>
        <w:t xml:space="preserve"> </w:t>
      </w:r>
      <w:r w:rsidR="00EE7020">
        <w:t>In</w:t>
      </w:r>
      <w:r w:rsidR="00EE7020">
        <w:rPr>
          <w:spacing w:val="-5"/>
        </w:rPr>
        <w:t xml:space="preserve"> </w:t>
      </w:r>
      <w:r w:rsidR="00EE7020">
        <w:t>our</w:t>
      </w:r>
      <w:r w:rsidR="00EE7020">
        <w:rPr>
          <w:spacing w:val="-5"/>
        </w:rPr>
        <w:t xml:space="preserve"> </w:t>
      </w:r>
      <w:r w:rsidR="00EE7020">
        <w:t>work,</w:t>
      </w:r>
      <w:r w:rsidR="00EE7020">
        <w:rPr>
          <w:spacing w:val="-5"/>
        </w:rPr>
        <w:t xml:space="preserve"> </w:t>
      </w:r>
      <w:r w:rsidR="00EE7020">
        <w:t>when</w:t>
      </w:r>
      <w:r w:rsidR="00EE7020">
        <w:rPr>
          <w:spacing w:val="-5"/>
        </w:rPr>
        <w:t xml:space="preserve"> </w:t>
      </w:r>
      <w:r w:rsidR="00EE7020">
        <w:t>convolution</w:t>
      </w:r>
      <w:r w:rsidR="00EE7020">
        <w:rPr>
          <w:spacing w:val="-5"/>
        </w:rPr>
        <w:t xml:space="preserve"> </w:t>
      </w:r>
      <w:r w:rsidR="00EE7020">
        <w:t>net- works</w:t>
      </w:r>
      <w:r w:rsidR="00EE7020">
        <w:rPr>
          <w:spacing w:val="-2"/>
        </w:rPr>
        <w:t xml:space="preserve"> </w:t>
      </w:r>
      <w:r w:rsidR="00EE7020">
        <w:t>evolve,</w:t>
      </w:r>
      <w:r w:rsidR="00EE7020">
        <w:rPr>
          <w:spacing w:val="-2"/>
        </w:rPr>
        <w:t xml:space="preserve"> </w:t>
      </w:r>
      <w:r w:rsidR="00EE7020">
        <w:t>offspring</w:t>
      </w:r>
      <w:r w:rsidR="00EE7020">
        <w:rPr>
          <w:spacing w:val="-2"/>
        </w:rPr>
        <w:t xml:space="preserve"> </w:t>
      </w:r>
      <w:r w:rsidR="00EE7020">
        <w:t>inherit</w:t>
      </w:r>
      <w:r w:rsidR="00EE7020">
        <w:rPr>
          <w:spacing w:val="-2"/>
        </w:rPr>
        <w:t xml:space="preserve"> </w:t>
      </w:r>
      <w:r w:rsidR="00EE7020">
        <w:t>the</w:t>
      </w:r>
      <w:r w:rsidR="00EE7020">
        <w:rPr>
          <w:spacing w:val="-2"/>
        </w:rPr>
        <w:t xml:space="preserve"> </w:t>
      </w:r>
      <w:r w:rsidR="00EE7020">
        <w:t>weights</w:t>
      </w:r>
      <w:r w:rsidR="00EE7020">
        <w:rPr>
          <w:spacing w:val="-2"/>
        </w:rPr>
        <w:t xml:space="preserve"> </w:t>
      </w:r>
      <w:r w:rsidR="00EE7020">
        <w:t>of</w:t>
      </w:r>
      <w:r w:rsidR="00EE7020">
        <w:rPr>
          <w:spacing w:val="-2"/>
        </w:rPr>
        <w:t xml:space="preserve"> </w:t>
      </w:r>
      <w:r w:rsidR="00EE7020">
        <w:t>parent</w:t>
      </w:r>
      <w:r w:rsidR="00EE7020">
        <w:rPr>
          <w:spacing w:val="-2"/>
        </w:rPr>
        <w:t xml:space="preserve"> </w:t>
      </w:r>
      <w:r w:rsidR="00EE7020">
        <w:t xml:space="preserve">networks and graph neural networks inherit the weight parameters of hypernetworks to achieve rapid individual adaptability </w:t>
      </w:r>
      <w:proofErr w:type="spellStart"/>
      <w:r w:rsidR="00EE7020">
        <w:t>evalu</w:t>
      </w:r>
      <w:proofErr w:type="spellEnd"/>
      <w:r w:rsidR="00EE7020">
        <w:t xml:space="preserve">- </w:t>
      </w:r>
      <w:proofErr w:type="spellStart"/>
      <w:r w:rsidR="00EE7020">
        <w:rPr>
          <w:spacing w:val="-2"/>
        </w:rPr>
        <w:t>ation</w:t>
      </w:r>
      <w:proofErr w:type="spellEnd"/>
      <w:r w:rsidR="00EE7020">
        <w:rPr>
          <w:spacing w:val="-2"/>
        </w:rPr>
        <w:t>.</w:t>
      </w:r>
    </w:p>
    <w:p w14:paraId="236596C3" w14:textId="77777777" w:rsidR="00DB4E42" w:rsidRDefault="00EE7020">
      <w:pPr>
        <w:pStyle w:val="BodyText"/>
        <w:spacing w:line="249" w:lineRule="auto"/>
        <w:ind w:left="119" w:right="177" w:firstLine="199"/>
        <w:jc w:val="both"/>
      </w:pPr>
      <w:r>
        <w:t>Deep reinfor</w:t>
      </w:r>
      <w:r>
        <w:t xml:space="preserve">cement learning is the combination of rein- </w:t>
      </w:r>
      <w:proofErr w:type="spellStart"/>
      <w:r>
        <w:t>forcement</w:t>
      </w:r>
      <w:proofErr w:type="spellEnd"/>
      <w:r>
        <w:t xml:space="preserve"> learning and deep learning. This research field can solve a series of complex decision-making tasks that could</w:t>
      </w:r>
      <w:r>
        <w:rPr>
          <w:spacing w:val="80"/>
        </w:rPr>
        <w:t xml:space="preserve"> </w:t>
      </w:r>
      <w:r>
        <w:lastRenderedPageBreak/>
        <w:t>not</w:t>
      </w:r>
      <w:r>
        <w:rPr>
          <w:spacing w:val="40"/>
        </w:rPr>
        <w:t xml:space="preserve"> </w:t>
      </w:r>
      <w:r>
        <w:t>be</w:t>
      </w:r>
      <w:r>
        <w:rPr>
          <w:spacing w:val="41"/>
        </w:rPr>
        <w:t xml:space="preserve"> </w:t>
      </w:r>
      <w:r>
        <w:t>completed</w:t>
      </w:r>
      <w:r>
        <w:rPr>
          <w:spacing w:val="41"/>
        </w:rPr>
        <w:t xml:space="preserve"> </w:t>
      </w:r>
      <w:r>
        <w:t>by</w:t>
      </w:r>
      <w:r>
        <w:rPr>
          <w:spacing w:val="41"/>
        </w:rPr>
        <w:t xml:space="preserve"> </w:t>
      </w:r>
      <w:r>
        <w:t>machines</w:t>
      </w:r>
      <w:r>
        <w:rPr>
          <w:spacing w:val="41"/>
        </w:rPr>
        <w:t xml:space="preserve"> </w:t>
      </w:r>
      <w:r>
        <w:t>before.</w:t>
      </w:r>
      <w:r>
        <w:rPr>
          <w:spacing w:val="41"/>
        </w:rPr>
        <w:t xml:space="preserve"> </w:t>
      </w:r>
      <w:r>
        <w:t>Therefore,</w:t>
      </w:r>
      <w:r>
        <w:rPr>
          <w:spacing w:val="41"/>
        </w:rPr>
        <w:t xml:space="preserve"> </w:t>
      </w:r>
      <w:r>
        <w:t>deep</w:t>
      </w:r>
      <w:r>
        <w:rPr>
          <w:spacing w:val="41"/>
        </w:rPr>
        <w:t xml:space="preserve"> </w:t>
      </w:r>
      <w:r>
        <w:rPr>
          <w:spacing w:val="-5"/>
        </w:rPr>
        <w:t>RL</w:t>
      </w:r>
    </w:p>
    <w:p w14:paraId="0B557988" w14:textId="77777777" w:rsidR="00DB4E42" w:rsidRDefault="00DB4E42">
      <w:pPr>
        <w:spacing w:line="249" w:lineRule="auto"/>
        <w:jc w:val="both"/>
        <w:sectPr w:rsidR="00DB4E42">
          <w:pgSz w:w="12240" w:h="15840"/>
          <w:pgMar w:top="1000" w:right="800" w:bottom="280" w:left="860" w:header="464" w:footer="0" w:gutter="0"/>
          <w:cols w:num="2" w:space="720" w:equalWidth="0">
            <w:col w:w="5181" w:space="79"/>
            <w:col w:w="5320"/>
          </w:cols>
        </w:sectPr>
      </w:pPr>
    </w:p>
    <w:p w14:paraId="6923FCD8" w14:textId="77777777" w:rsidR="00DB4E42" w:rsidRDefault="00EE7020">
      <w:pPr>
        <w:pStyle w:val="BodyText"/>
        <w:spacing w:before="98" w:line="249" w:lineRule="auto"/>
        <w:ind w:left="119" w:right="38"/>
        <w:jc w:val="both"/>
      </w:pPr>
      <w:r>
        <w:lastRenderedPageBreak/>
        <w:t xml:space="preserve">has </w:t>
      </w:r>
      <w:proofErr w:type="gramStart"/>
      <w:r>
        <w:t>opened</w:t>
      </w:r>
      <w:r>
        <w:t xml:space="preserve"> up</w:t>
      </w:r>
      <w:proofErr w:type="gramEnd"/>
      <w:r>
        <w:t xml:space="preserve"> many new application fields in medical care, robotics, smart grid, finance and other fields [40]. The length and content of the CAN messages are different when the vehicle</w:t>
      </w:r>
      <w:r>
        <w:rPr>
          <w:spacing w:val="-5"/>
        </w:rPr>
        <w:t xml:space="preserve"> </w:t>
      </w:r>
      <w:r>
        <w:t>performs</w:t>
      </w:r>
      <w:r>
        <w:rPr>
          <w:spacing w:val="-5"/>
        </w:rPr>
        <w:t xml:space="preserve"> </w:t>
      </w:r>
      <w:r>
        <w:t>different</w:t>
      </w:r>
      <w:r>
        <w:rPr>
          <w:spacing w:val="-5"/>
        </w:rPr>
        <w:t xml:space="preserve"> </w:t>
      </w:r>
      <w:r>
        <w:t>functions.</w:t>
      </w:r>
      <w:r>
        <w:rPr>
          <w:spacing w:val="-5"/>
        </w:rPr>
        <w:t xml:space="preserve"> </w:t>
      </w:r>
      <w:r>
        <w:t>Based</w:t>
      </w:r>
      <w:r>
        <w:rPr>
          <w:spacing w:val="-5"/>
        </w:rPr>
        <w:t xml:space="preserve"> </w:t>
      </w:r>
      <w:r>
        <w:t>on</w:t>
      </w:r>
      <w:r>
        <w:rPr>
          <w:spacing w:val="-5"/>
        </w:rPr>
        <w:t xml:space="preserve"> </w:t>
      </w:r>
      <w:r>
        <w:t>this</w:t>
      </w:r>
      <w:r>
        <w:rPr>
          <w:spacing w:val="-5"/>
        </w:rPr>
        <w:t xml:space="preserve"> </w:t>
      </w:r>
      <w:r>
        <w:t>inspiration, we use reinforcement le</w:t>
      </w:r>
      <w:r>
        <w:t>arning to obtain the length of the</w:t>
      </w:r>
      <w:r>
        <w:rPr>
          <w:spacing w:val="80"/>
        </w:rPr>
        <w:t xml:space="preserve"> </w:t>
      </w:r>
      <w:r>
        <w:t>CAN messages for each intrusion detection. The experimental results show that the intrusion detection rate of the model increases by 5% after using the variable length CAN com- pared</w:t>
      </w:r>
      <w:r>
        <w:rPr>
          <w:spacing w:val="-10"/>
        </w:rPr>
        <w:t xml:space="preserve"> </w:t>
      </w:r>
      <w:r>
        <w:t>with</w:t>
      </w:r>
      <w:r>
        <w:rPr>
          <w:spacing w:val="-10"/>
        </w:rPr>
        <w:t xml:space="preserve"> </w:t>
      </w:r>
      <w:r>
        <w:t>random</w:t>
      </w:r>
      <w:r>
        <w:rPr>
          <w:spacing w:val="-10"/>
        </w:rPr>
        <w:t xml:space="preserve"> </w:t>
      </w:r>
      <w:r>
        <w:t>length.</w:t>
      </w:r>
      <w:r>
        <w:rPr>
          <w:spacing w:val="-10"/>
        </w:rPr>
        <w:t xml:space="preserve"> </w:t>
      </w:r>
      <w:r>
        <w:t>The</w:t>
      </w:r>
      <w:r>
        <w:rPr>
          <w:spacing w:val="-10"/>
        </w:rPr>
        <w:t xml:space="preserve"> </w:t>
      </w:r>
      <w:r>
        <w:t>reinforcement</w:t>
      </w:r>
      <w:r>
        <w:rPr>
          <w:spacing w:val="-10"/>
        </w:rPr>
        <w:t xml:space="preserve"> </w:t>
      </w:r>
      <w:r>
        <w:t>learning</w:t>
      </w:r>
      <w:r>
        <w:rPr>
          <w:spacing w:val="-10"/>
        </w:rPr>
        <w:t xml:space="preserve"> </w:t>
      </w:r>
      <w:r>
        <w:t>network learns the feature vector of the graph convolution output in each graph network as each state input to the reinforcement learning</w:t>
      </w:r>
      <w:r>
        <w:rPr>
          <w:spacing w:val="-4"/>
        </w:rPr>
        <w:t xml:space="preserve"> </w:t>
      </w:r>
      <w:r>
        <w:t>actor</w:t>
      </w:r>
      <w:r>
        <w:rPr>
          <w:spacing w:val="-4"/>
        </w:rPr>
        <w:t xml:space="preserve"> </w:t>
      </w:r>
      <w:r>
        <w:t>network,</w:t>
      </w:r>
      <w:r>
        <w:rPr>
          <w:spacing w:val="-4"/>
        </w:rPr>
        <w:t xml:space="preserve"> </w:t>
      </w:r>
      <w:r>
        <w:t>and</w:t>
      </w:r>
      <w:r>
        <w:rPr>
          <w:spacing w:val="-4"/>
        </w:rPr>
        <w:t xml:space="preserve"> </w:t>
      </w:r>
      <w:r>
        <w:t>the</w:t>
      </w:r>
      <w:r>
        <w:rPr>
          <w:spacing w:val="-4"/>
        </w:rPr>
        <w:t xml:space="preserve"> </w:t>
      </w:r>
      <w:r>
        <w:t>reinforcement</w:t>
      </w:r>
      <w:r>
        <w:rPr>
          <w:spacing w:val="-4"/>
        </w:rPr>
        <w:t xml:space="preserve"> </w:t>
      </w:r>
      <w:r>
        <w:t>learning</w:t>
      </w:r>
      <w:r>
        <w:rPr>
          <w:spacing w:val="-4"/>
        </w:rPr>
        <w:t xml:space="preserve"> </w:t>
      </w:r>
      <w:r>
        <w:t>outputs the</w:t>
      </w:r>
      <w:r>
        <w:rPr>
          <w:spacing w:val="-4"/>
        </w:rPr>
        <w:t xml:space="preserve"> </w:t>
      </w:r>
      <w:r>
        <w:t>next</w:t>
      </w:r>
      <w:r>
        <w:rPr>
          <w:spacing w:val="-4"/>
        </w:rPr>
        <w:t xml:space="preserve"> </w:t>
      </w:r>
      <w:r>
        <w:t>action,</w:t>
      </w:r>
      <w:r>
        <w:rPr>
          <w:spacing w:val="-4"/>
        </w:rPr>
        <w:t xml:space="preserve"> </w:t>
      </w:r>
      <w:r>
        <w:t>that</w:t>
      </w:r>
      <w:r>
        <w:rPr>
          <w:spacing w:val="-4"/>
        </w:rPr>
        <w:t xml:space="preserve"> </w:t>
      </w:r>
      <w:r>
        <w:t>is,</w:t>
      </w:r>
      <w:r>
        <w:rPr>
          <w:spacing w:val="-4"/>
        </w:rPr>
        <w:t xml:space="preserve"> </w:t>
      </w:r>
      <w:r>
        <w:t>the</w:t>
      </w:r>
      <w:r>
        <w:rPr>
          <w:spacing w:val="-4"/>
        </w:rPr>
        <w:t xml:space="preserve"> </w:t>
      </w:r>
      <w:r>
        <w:t>length</w:t>
      </w:r>
      <w:r>
        <w:rPr>
          <w:spacing w:val="-4"/>
        </w:rPr>
        <w:t xml:space="preserve"> </w:t>
      </w:r>
      <w:r>
        <w:t>of</w:t>
      </w:r>
      <w:r>
        <w:rPr>
          <w:spacing w:val="-4"/>
        </w:rPr>
        <w:t xml:space="preserve"> </w:t>
      </w:r>
      <w:r>
        <w:t>t</w:t>
      </w:r>
      <w:r>
        <w:t>he</w:t>
      </w:r>
      <w:r>
        <w:rPr>
          <w:spacing w:val="-4"/>
        </w:rPr>
        <w:t xml:space="preserve"> </w:t>
      </w:r>
      <w:r>
        <w:t>next</w:t>
      </w:r>
      <w:r>
        <w:rPr>
          <w:spacing w:val="-4"/>
        </w:rPr>
        <w:t xml:space="preserve"> </w:t>
      </w:r>
      <w:r>
        <w:t>CAN</w:t>
      </w:r>
      <w:r>
        <w:rPr>
          <w:spacing w:val="-4"/>
        </w:rPr>
        <w:t xml:space="preserve"> </w:t>
      </w:r>
      <w:r>
        <w:t>message.</w:t>
      </w:r>
      <w:r>
        <w:rPr>
          <w:spacing w:val="-4"/>
        </w:rPr>
        <w:t xml:space="preserve"> </w:t>
      </w:r>
      <w:r>
        <w:t>In the early reinforcement learning, there was an overestimation of the real action value [41], and [42] established two value networks to solve the overestimation problem. Reinforcement learning can be divided into discrete type and c</w:t>
      </w:r>
      <w:r>
        <w:t>ontinuous type according</w:t>
      </w:r>
      <w:r>
        <w:rPr>
          <w:spacing w:val="-8"/>
        </w:rPr>
        <w:t xml:space="preserve"> </w:t>
      </w:r>
      <w:r>
        <w:t>to</w:t>
      </w:r>
      <w:r>
        <w:rPr>
          <w:spacing w:val="-8"/>
        </w:rPr>
        <w:t xml:space="preserve"> </w:t>
      </w:r>
      <w:r>
        <w:t>the</w:t>
      </w:r>
      <w:r>
        <w:rPr>
          <w:spacing w:val="-8"/>
        </w:rPr>
        <w:t xml:space="preserve"> </w:t>
      </w:r>
      <w:r>
        <w:t>types</w:t>
      </w:r>
      <w:r>
        <w:rPr>
          <w:spacing w:val="-8"/>
        </w:rPr>
        <w:t xml:space="preserve"> </w:t>
      </w:r>
      <w:r>
        <w:t>of</w:t>
      </w:r>
      <w:r>
        <w:rPr>
          <w:spacing w:val="-8"/>
        </w:rPr>
        <w:t xml:space="preserve"> </w:t>
      </w:r>
      <w:r>
        <w:t>output</w:t>
      </w:r>
      <w:r>
        <w:rPr>
          <w:spacing w:val="-8"/>
        </w:rPr>
        <w:t xml:space="preserve"> </w:t>
      </w:r>
      <w:r>
        <w:t>actions.</w:t>
      </w:r>
      <w:r>
        <w:rPr>
          <w:spacing w:val="-8"/>
        </w:rPr>
        <w:t xml:space="preserve"> </w:t>
      </w:r>
      <w:r>
        <w:t>The</w:t>
      </w:r>
      <w:r>
        <w:rPr>
          <w:spacing w:val="-8"/>
        </w:rPr>
        <w:t xml:space="preserve"> </w:t>
      </w:r>
      <w:r>
        <w:t>meaning</w:t>
      </w:r>
      <w:r>
        <w:rPr>
          <w:spacing w:val="-8"/>
        </w:rPr>
        <w:t xml:space="preserve"> </w:t>
      </w:r>
      <w:r>
        <w:t>of</w:t>
      </w:r>
      <w:r>
        <w:rPr>
          <w:spacing w:val="-8"/>
        </w:rPr>
        <w:t xml:space="preserve"> </w:t>
      </w:r>
      <w:r>
        <w:t>action in the model is the length of the output CAN messages. We give the range of message length. The integer value between the minimum and maximum length can be taken. Based on</w:t>
      </w:r>
      <w:r>
        <w:rPr>
          <w:spacing w:val="80"/>
        </w:rPr>
        <w:t xml:space="preserve"> </w:t>
      </w:r>
      <w:r>
        <w:t>the a</w:t>
      </w:r>
      <w:r>
        <w:t xml:space="preserve">bove requirements, we use TD3 [43] network as a neural network to dynamically obtain the length of CAN messages which are sent to intrusion detection model </w:t>
      </w:r>
      <w:proofErr w:type="spellStart"/>
      <w:r>
        <w:t>everytimes</w:t>
      </w:r>
      <w:proofErr w:type="spellEnd"/>
      <w:r>
        <w:t>.</w:t>
      </w:r>
    </w:p>
    <w:p w14:paraId="24A7CB47" w14:textId="77777777" w:rsidR="00DB4E42" w:rsidRDefault="00EE7020">
      <w:pPr>
        <w:pStyle w:val="BodyText"/>
        <w:spacing w:before="29" w:line="249" w:lineRule="auto"/>
        <w:ind w:left="119" w:right="38" w:firstLine="199"/>
        <w:jc w:val="both"/>
      </w:pPr>
      <w:r>
        <w:t xml:space="preserve">To address the aforementioned challenges, </w:t>
      </w:r>
      <w:proofErr w:type="gramStart"/>
      <w:r>
        <w:t>In</w:t>
      </w:r>
      <w:proofErr w:type="gramEnd"/>
      <w:r>
        <w:t xml:space="preserve"> this paper,</w:t>
      </w:r>
      <w:r>
        <w:rPr>
          <w:spacing w:val="80"/>
        </w:rPr>
        <w:t xml:space="preserve"> </w:t>
      </w:r>
      <w:r>
        <w:t>we propose a deep neural networ</w:t>
      </w:r>
      <w:r>
        <w:t>k intrusion detection model based</w:t>
      </w:r>
      <w:r>
        <w:rPr>
          <w:spacing w:val="-5"/>
        </w:rPr>
        <w:t xml:space="preserve"> </w:t>
      </w:r>
      <w:r>
        <w:t>on</w:t>
      </w:r>
      <w:r>
        <w:rPr>
          <w:spacing w:val="-5"/>
        </w:rPr>
        <w:t xml:space="preserve"> </w:t>
      </w:r>
      <w:r>
        <w:t>evolutionary</w:t>
      </w:r>
      <w:r>
        <w:rPr>
          <w:spacing w:val="-5"/>
        </w:rPr>
        <w:t xml:space="preserve"> </w:t>
      </w:r>
      <w:proofErr w:type="spellStart"/>
      <w:r>
        <w:t>multiobjective</w:t>
      </w:r>
      <w:proofErr w:type="spellEnd"/>
      <w:r>
        <w:rPr>
          <w:spacing w:val="-5"/>
        </w:rPr>
        <w:t xml:space="preserve"> </w:t>
      </w:r>
      <w:r>
        <w:t>surrogate-assisted</w:t>
      </w:r>
      <w:r>
        <w:rPr>
          <w:spacing w:val="-5"/>
        </w:rPr>
        <w:t xml:space="preserve"> </w:t>
      </w:r>
      <w:r>
        <w:t>neural architecture search to detect CAN intrusion, such as denial-</w:t>
      </w:r>
      <w:r>
        <w:rPr>
          <w:spacing w:val="40"/>
        </w:rPr>
        <w:t xml:space="preserve"> </w:t>
      </w:r>
      <w:r>
        <w:t xml:space="preserve">of-service (DoS) and spoofing attacks, with significantly high accuracy and low complicity. In summary, </w:t>
      </w:r>
      <w:r>
        <w:t xml:space="preserve">the main </w:t>
      </w:r>
      <w:proofErr w:type="spellStart"/>
      <w:r>
        <w:t>contribu</w:t>
      </w:r>
      <w:proofErr w:type="spellEnd"/>
      <w:r>
        <w:t xml:space="preserve">- </w:t>
      </w:r>
      <w:proofErr w:type="spellStart"/>
      <w:r>
        <w:t>tions</w:t>
      </w:r>
      <w:proofErr w:type="spellEnd"/>
      <w:r>
        <w:t xml:space="preserve"> of this paper are as follows:</w:t>
      </w:r>
    </w:p>
    <w:p w14:paraId="542E3058" w14:textId="77777777" w:rsidR="00DB4E42" w:rsidRDefault="00EE7020">
      <w:pPr>
        <w:pStyle w:val="ListParagraph"/>
        <w:numPr>
          <w:ilvl w:val="0"/>
          <w:numId w:val="6"/>
        </w:numPr>
        <w:tabs>
          <w:tab w:val="left" w:pos="520"/>
        </w:tabs>
        <w:spacing w:before="104" w:line="249" w:lineRule="auto"/>
        <w:ind w:right="38"/>
        <w:rPr>
          <w:sz w:val="20"/>
        </w:rPr>
      </w:pPr>
      <w:r>
        <w:rPr>
          <w:sz w:val="20"/>
        </w:rPr>
        <w:t xml:space="preserve">A </w:t>
      </w:r>
      <w:proofErr w:type="spellStart"/>
      <w:r>
        <w:rPr>
          <w:sz w:val="20"/>
        </w:rPr>
        <w:t>multiobjective</w:t>
      </w:r>
      <w:proofErr w:type="spellEnd"/>
      <w:r>
        <w:rPr>
          <w:sz w:val="20"/>
        </w:rPr>
        <w:t xml:space="preserve"> evolutionary GNN detection model is proposed, which takes the detection accuracy and the model flops as the optimization objectives. In the evo- </w:t>
      </w:r>
      <w:proofErr w:type="spellStart"/>
      <w:r>
        <w:rPr>
          <w:sz w:val="20"/>
        </w:rPr>
        <w:t>lution</w:t>
      </w:r>
      <w:proofErr w:type="spellEnd"/>
      <w:r>
        <w:rPr>
          <w:sz w:val="20"/>
        </w:rPr>
        <w:t xml:space="preserve"> process, the node inheritance st</w:t>
      </w:r>
      <w:r>
        <w:rPr>
          <w:sz w:val="20"/>
        </w:rPr>
        <w:t>rategy is adopted</w:t>
      </w:r>
      <w:r>
        <w:rPr>
          <w:spacing w:val="80"/>
          <w:sz w:val="20"/>
        </w:rPr>
        <w:t xml:space="preserve"> </w:t>
      </w:r>
      <w:r>
        <w:rPr>
          <w:sz w:val="20"/>
        </w:rPr>
        <w:t>to shorten the time of individual evaluation.</w:t>
      </w:r>
    </w:p>
    <w:p w14:paraId="0B0179BD" w14:textId="77777777" w:rsidR="00DB4E42" w:rsidRDefault="00EE7020">
      <w:pPr>
        <w:pStyle w:val="ListParagraph"/>
        <w:numPr>
          <w:ilvl w:val="0"/>
          <w:numId w:val="6"/>
        </w:numPr>
        <w:tabs>
          <w:tab w:val="left" w:pos="520"/>
        </w:tabs>
        <w:spacing w:line="249" w:lineRule="auto"/>
        <w:ind w:right="38"/>
        <w:rPr>
          <w:sz w:val="20"/>
        </w:rPr>
      </w:pPr>
      <w:r>
        <w:rPr>
          <w:sz w:val="20"/>
        </w:rPr>
        <w:t>A</w:t>
      </w:r>
      <w:r>
        <w:rPr>
          <w:spacing w:val="27"/>
          <w:sz w:val="20"/>
        </w:rPr>
        <w:t xml:space="preserve"> </w:t>
      </w:r>
      <w:r>
        <w:rPr>
          <w:sz w:val="20"/>
        </w:rPr>
        <w:t>method</w:t>
      </w:r>
      <w:r>
        <w:rPr>
          <w:spacing w:val="27"/>
          <w:sz w:val="20"/>
        </w:rPr>
        <w:t xml:space="preserve"> </w:t>
      </w:r>
      <w:r>
        <w:rPr>
          <w:sz w:val="20"/>
        </w:rPr>
        <w:t>of</w:t>
      </w:r>
      <w:r>
        <w:rPr>
          <w:spacing w:val="27"/>
          <w:sz w:val="20"/>
        </w:rPr>
        <w:t xml:space="preserve"> </w:t>
      </w:r>
      <w:r>
        <w:rPr>
          <w:sz w:val="20"/>
        </w:rPr>
        <w:t>converting</w:t>
      </w:r>
      <w:r>
        <w:rPr>
          <w:spacing w:val="27"/>
          <w:sz w:val="20"/>
        </w:rPr>
        <w:t xml:space="preserve"> </w:t>
      </w:r>
      <w:r>
        <w:rPr>
          <w:sz w:val="20"/>
        </w:rPr>
        <w:t>CAN</w:t>
      </w:r>
      <w:r>
        <w:rPr>
          <w:spacing w:val="27"/>
          <w:sz w:val="20"/>
        </w:rPr>
        <w:t xml:space="preserve"> </w:t>
      </w:r>
      <w:r>
        <w:rPr>
          <w:sz w:val="20"/>
        </w:rPr>
        <w:t>message</w:t>
      </w:r>
      <w:r>
        <w:rPr>
          <w:spacing w:val="27"/>
          <w:sz w:val="20"/>
        </w:rPr>
        <w:t xml:space="preserve"> </w:t>
      </w:r>
      <w:r>
        <w:rPr>
          <w:sz w:val="20"/>
        </w:rPr>
        <w:t>into</w:t>
      </w:r>
      <w:r>
        <w:rPr>
          <w:spacing w:val="27"/>
          <w:sz w:val="20"/>
        </w:rPr>
        <w:t xml:space="preserve"> </w:t>
      </w:r>
      <w:r>
        <w:rPr>
          <w:sz w:val="20"/>
        </w:rPr>
        <w:t>graph</w:t>
      </w:r>
      <w:r>
        <w:rPr>
          <w:spacing w:val="27"/>
          <w:sz w:val="20"/>
        </w:rPr>
        <w:t xml:space="preserve"> </w:t>
      </w:r>
      <w:r>
        <w:rPr>
          <w:sz w:val="20"/>
        </w:rPr>
        <w:t>data is proposed. Two connected nodes of graph data are</w:t>
      </w:r>
      <w:r>
        <w:rPr>
          <w:sz w:val="20"/>
        </w:rPr>
        <w:t xml:space="preserve"> constructed according to the timing information of two adjacent timestamps. The logic features in CAN are extracted, so that CAN messages can be classified by </w:t>
      </w:r>
      <w:r>
        <w:rPr>
          <w:spacing w:val="-4"/>
          <w:sz w:val="20"/>
        </w:rPr>
        <w:t>GNN.</w:t>
      </w:r>
    </w:p>
    <w:p w14:paraId="52A7EC00" w14:textId="77777777" w:rsidR="00DB4E42" w:rsidRDefault="00EE7020">
      <w:pPr>
        <w:pStyle w:val="ListParagraph"/>
        <w:numPr>
          <w:ilvl w:val="0"/>
          <w:numId w:val="6"/>
        </w:numPr>
        <w:tabs>
          <w:tab w:val="left" w:pos="520"/>
        </w:tabs>
        <w:spacing w:line="249" w:lineRule="auto"/>
        <w:ind w:right="38"/>
        <w:rPr>
          <w:sz w:val="20"/>
        </w:rPr>
      </w:pPr>
      <w:r>
        <w:rPr>
          <w:sz w:val="20"/>
        </w:rPr>
        <w:t>A</w:t>
      </w:r>
      <w:r>
        <w:rPr>
          <w:spacing w:val="-2"/>
          <w:sz w:val="20"/>
        </w:rPr>
        <w:t xml:space="preserve"> </w:t>
      </w:r>
      <w:r>
        <w:rPr>
          <w:sz w:val="20"/>
        </w:rPr>
        <w:t>model</w:t>
      </w:r>
      <w:r>
        <w:rPr>
          <w:spacing w:val="-2"/>
          <w:sz w:val="20"/>
        </w:rPr>
        <w:t xml:space="preserve"> </w:t>
      </w:r>
      <w:r>
        <w:rPr>
          <w:sz w:val="20"/>
        </w:rPr>
        <w:t>combining</w:t>
      </w:r>
      <w:r>
        <w:rPr>
          <w:spacing w:val="-2"/>
          <w:sz w:val="20"/>
        </w:rPr>
        <w:t xml:space="preserve"> </w:t>
      </w:r>
      <w:proofErr w:type="gramStart"/>
      <w:r>
        <w:rPr>
          <w:sz w:val="20"/>
        </w:rPr>
        <w:t>GNN</w:t>
      </w:r>
      <w:proofErr w:type="gramEnd"/>
      <w:r>
        <w:rPr>
          <w:spacing w:val="-2"/>
          <w:sz w:val="20"/>
        </w:rPr>
        <w:t xml:space="preserve"> </w:t>
      </w:r>
      <w:r>
        <w:rPr>
          <w:sz w:val="20"/>
        </w:rPr>
        <w:t>and</w:t>
      </w:r>
      <w:r>
        <w:rPr>
          <w:spacing w:val="-2"/>
          <w:sz w:val="20"/>
        </w:rPr>
        <w:t xml:space="preserve"> </w:t>
      </w:r>
      <w:r>
        <w:rPr>
          <w:sz w:val="20"/>
        </w:rPr>
        <w:t>CNN</w:t>
      </w:r>
      <w:r>
        <w:rPr>
          <w:spacing w:val="-2"/>
          <w:sz w:val="20"/>
        </w:rPr>
        <w:t xml:space="preserve"> </w:t>
      </w:r>
      <w:r>
        <w:rPr>
          <w:sz w:val="20"/>
        </w:rPr>
        <w:t>is</w:t>
      </w:r>
      <w:r>
        <w:rPr>
          <w:spacing w:val="-2"/>
          <w:sz w:val="20"/>
        </w:rPr>
        <w:t xml:space="preserve"> </w:t>
      </w:r>
      <w:r>
        <w:rPr>
          <w:sz w:val="20"/>
        </w:rPr>
        <w:t>proposed</w:t>
      </w:r>
      <w:r>
        <w:rPr>
          <w:spacing w:val="-2"/>
          <w:sz w:val="20"/>
        </w:rPr>
        <w:t xml:space="preserve"> </w:t>
      </w:r>
      <w:r>
        <w:rPr>
          <w:sz w:val="20"/>
        </w:rPr>
        <w:t>to</w:t>
      </w:r>
      <w:r>
        <w:rPr>
          <w:spacing w:val="-2"/>
          <w:sz w:val="20"/>
        </w:rPr>
        <w:t xml:space="preserve"> </w:t>
      </w:r>
      <w:r>
        <w:rPr>
          <w:sz w:val="20"/>
        </w:rPr>
        <w:t>detect CAN intrusion messages, and reinforceme</w:t>
      </w:r>
      <w:r>
        <w:rPr>
          <w:sz w:val="20"/>
        </w:rPr>
        <w:t>nt learning network</w:t>
      </w:r>
      <w:r>
        <w:rPr>
          <w:spacing w:val="-7"/>
          <w:sz w:val="20"/>
        </w:rPr>
        <w:t xml:space="preserve"> </w:t>
      </w:r>
      <w:r>
        <w:rPr>
          <w:sz w:val="20"/>
        </w:rPr>
        <w:t>is</w:t>
      </w:r>
      <w:r>
        <w:rPr>
          <w:spacing w:val="-7"/>
          <w:sz w:val="20"/>
        </w:rPr>
        <w:t xml:space="preserve"> </w:t>
      </w:r>
      <w:r>
        <w:rPr>
          <w:sz w:val="20"/>
        </w:rPr>
        <w:t>used</w:t>
      </w:r>
      <w:r>
        <w:rPr>
          <w:spacing w:val="-7"/>
          <w:sz w:val="20"/>
        </w:rPr>
        <w:t xml:space="preserve"> </w:t>
      </w:r>
      <w:r>
        <w:rPr>
          <w:sz w:val="20"/>
        </w:rPr>
        <w:t>to</w:t>
      </w:r>
      <w:r>
        <w:rPr>
          <w:spacing w:val="-7"/>
          <w:sz w:val="20"/>
        </w:rPr>
        <w:t xml:space="preserve"> </w:t>
      </w:r>
      <w:r>
        <w:rPr>
          <w:sz w:val="20"/>
        </w:rPr>
        <w:t>dynamically</w:t>
      </w:r>
      <w:r>
        <w:rPr>
          <w:spacing w:val="-7"/>
          <w:sz w:val="20"/>
        </w:rPr>
        <w:t xml:space="preserve"> </w:t>
      </w:r>
      <w:r>
        <w:rPr>
          <w:sz w:val="20"/>
        </w:rPr>
        <w:t>collect</w:t>
      </w:r>
      <w:r>
        <w:rPr>
          <w:spacing w:val="-7"/>
          <w:sz w:val="20"/>
        </w:rPr>
        <w:t xml:space="preserve"> </w:t>
      </w:r>
      <w:r>
        <w:rPr>
          <w:sz w:val="20"/>
        </w:rPr>
        <w:t>intrusion</w:t>
      </w:r>
      <w:r>
        <w:rPr>
          <w:spacing w:val="-7"/>
          <w:sz w:val="20"/>
        </w:rPr>
        <w:t xml:space="preserve"> </w:t>
      </w:r>
      <w:r>
        <w:rPr>
          <w:sz w:val="20"/>
        </w:rPr>
        <w:t>detection samples of CAN. During the training of detection model, the logic and spatial characteristics of CAN are learned</w:t>
      </w:r>
      <w:r>
        <w:rPr>
          <w:spacing w:val="80"/>
          <w:sz w:val="20"/>
        </w:rPr>
        <w:t xml:space="preserve"> </w:t>
      </w:r>
      <w:r>
        <w:rPr>
          <w:sz w:val="20"/>
        </w:rPr>
        <w:t>at the same time.</w:t>
      </w:r>
    </w:p>
    <w:p w14:paraId="0F159984" w14:textId="1097D1C3" w:rsidR="00DB4E42" w:rsidRDefault="00EE7020">
      <w:pPr>
        <w:pStyle w:val="BodyText"/>
        <w:spacing w:before="103" w:line="249" w:lineRule="auto"/>
        <w:ind w:left="119" w:right="38" w:firstLine="199"/>
        <w:jc w:val="both"/>
      </w:pPr>
      <w:r>
        <w:t>The rest of this paper is organized as follows. Sectio</w:t>
      </w:r>
      <w:r>
        <w:t>n II introduces</w:t>
      </w:r>
      <w:r>
        <w:rPr>
          <w:spacing w:val="-8"/>
        </w:rPr>
        <w:t xml:space="preserve"> </w:t>
      </w:r>
      <w:r>
        <w:t>the</w:t>
      </w:r>
      <w:r>
        <w:rPr>
          <w:spacing w:val="-8"/>
        </w:rPr>
        <w:t xml:space="preserve"> </w:t>
      </w:r>
      <w:r>
        <w:t>related</w:t>
      </w:r>
      <w:r>
        <w:rPr>
          <w:spacing w:val="-8"/>
        </w:rPr>
        <w:t xml:space="preserve"> </w:t>
      </w:r>
      <w:r>
        <w:t>work</w:t>
      </w:r>
      <w:r>
        <w:rPr>
          <w:spacing w:val="-8"/>
        </w:rPr>
        <w:t xml:space="preserve"> </w:t>
      </w:r>
      <w:r>
        <w:t>of</w:t>
      </w:r>
      <w:r>
        <w:rPr>
          <w:spacing w:val="-8"/>
        </w:rPr>
        <w:t xml:space="preserve"> </w:t>
      </w:r>
      <w:r>
        <w:t>our</w:t>
      </w:r>
      <w:r>
        <w:rPr>
          <w:spacing w:val="-8"/>
        </w:rPr>
        <w:t xml:space="preserve"> </w:t>
      </w:r>
      <w:r>
        <w:t>proposed</w:t>
      </w:r>
      <w:r>
        <w:rPr>
          <w:spacing w:val="-8"/>
        </w:rPr>
        <w:t xml:space="preserve"> </w:t>
      </w:r>
      <w:r>
        <w:t>model.</w:t>
      </w:r>
      <w:r>
        <w:rPr>
          <w:spacing w:val="-8"/>
        </w:rPr>
        <w:t xml:space="preserve"> </w:t>
      </w:r>
      <w:r>
        <w:t>Section</w:t>
      </w:r>
      <w:r>
        <w:rPr>
          <w:spacing w:val="-8"/>
        </w:rPr>
        <w:t xml:space="preserve"> </w:t>
      </w:r>
      <w:ins w:id="184" w:author="Saman Halgamuge" w:date="2022-06-03T00:54:00Z">
        <w:r w:rsidR="00206A07">
          <w:rPr>
            <w:spacing w:val="-8"/>
          </w:rPr>
          <w:t xml:space="preserve">III </w:t>
        </w:r>
      </w:ins>
      <w:r>
        <w:t>de- scribes</w:t>
      </w:r>
      <w:r>
        <w:rPr>
          <w:spacing w:val="-1"/>
        </w:rPr>
        <w:t xml:space="preserve"> </w:t>
      </w:r>
      <w:r>
        <w:t>the</w:t>
      </w:r>
      <w:r>
        <w:rPr>
          <w:spacing w:val="-1"/>
        </w:rPr>
        <w:t xml:space="preserve"> </w:t>
      </w:r>
      <w:r>
        <w:t>encoding</w:t>
      </w:r>
      <w:r>
        <w:rPr>
          <w:spacing w:val="-1"/>
        </w:rPr>
        <w:t xml:space="preserve"> </w:t>
      </w:r>
      <w:r>
        <w:t>of</w:t>
      </w:r>
      <w:r>
        <w:rPr>
          <w:spacing w:val="-1"/>
        </w:rPr>
        <w:t xml:space="preserve"> </w:t>
      </w:r>
      <w:r>
        <w:t>neural</w:t>
      </w:r>
      <w:r>
        <w:rPr>
          <w:spacing w:val="-1"/>
        </w:rPr>
        <w:t xml:space="preserve"> </w:t>
      </w:r>
      <w:r>
        <w:t>network</w:t>
      </w:r>
      <w:r>
        <w:rPr>
          <w:spacing w:val="-1"/>
        </w:rPr>
        <w:t xml:space="preserve"> </w:t>
      </w:r>
      <w:r>
        <w:t>architectures,</w:t>
      </w:r>
      <w:r>
        <w:rPr>
          <w:spacing w:val="-1"/>
        </w:rPr>
        <w:t xml:space="preserve"> </w:t>
      </w:r>
      <w:r>
        <w:t>followed by the details of the proposed intrusion detection model and the method of converting to graph data from CAN in Section IV . Experimental settings and results are presented in Section V, respectively. Finally, Section VI concludes the paper and pr</w:t>
      </w:r>
      <w:r>
        <w:t xml:space="preserve">oposes some points can be improved of our model in the </w:t>
      </w:r>
      <w:r>
        <w:rPr>
          <w:spacing w:val="-2"/>
        </w:rPr>
        <w:t>future.</w:t>
      </w:r>
    </w:p>
    <w:p w14:paraId="4AAF0471" w14:textId="77777777" w:rsidR="00DB4E42" w:rsidRDefault="00EE7020">
      <w:pPr>
        <w:pStyle w:val="ListParagraph"/>
        <w:numPr>
          <w:ilvl w:val="0"/>
          <w:numId w:val="7"/>
        </w:numPr>
        <w:tabs>
          <w:tab w:val="left" w:pos="1966"/>
        </w:tabs>
        <w:spacing w:before="98"/>
        <w:ind w:left="1965" w:right="0" w:hanging="313"/>
        <w:jc w:val="left"/>
        <w:rPr>
          <w:sz w:val="20"/>
        </w:rPr>
      </w:pPr>
      <w:r>
        <w:rPr>
          <w:spacing w:val="9"/>
          <w:w w:val="99"/>
          <w:sz w:val="20"/>
        </w:rPr>
        <w:br w:type="column"/>
      </w:r>
      <w:r>
        <w:rPr>
          <w:sz w:val="20"/>
        </w:rPr>
        <w:t>RELATED</w:t>
      </w:r>
      <w:r>
        <w:rPr>
          <w:spacing w:val="31"/>
          <w:sz w:val="20"/>
        </w:rPr>
        <w:t xml:space="preserve"> </w:t>
      </w:r>
      <w:r>
        <w:rPr>
          <w:spacing w:val="-4"/>
          <w:sz w:val="20"/>
        </w:rPr>
        <w:t>WORK</w:t>
      </w:r>
    </w:p>
    <w:p w14:paraId="374A3253" w14:textId="77777777" w:rsidR="00DB4E42" w:rsidRDefault="00EE7020">
      <w:pPr>
        <w:pStyle w:val="ListParagraph"/>
        <w:numPr>
          <w:ilvl w:val="0"/>
          <w:numId w:val="5"/>
        </w:numPr>
        <w:tabs>
          <w:tab w:val="left" w:pos="391"/>
        </w:tabs>
        <w:spacing w:before="86"/>
        <w:ind w:right="0"/>
        <w:jc w:val="both"/>
        <w:rPr>
          <w:i/>
          <w:sz w:val="20"/>
        </w:rPr>
      </w:pPr>
      <w:r>
        <w:rPr>
          <w:i/>
          <w:sz w:val="20"/>
        </w:rPr>
        <w:t>Conventional</w:t>
      </w:r>
      <w:r>
        <w:rPr>
          <w:i/>
          <w:spacing w:val="10"/>
          <w:sz w:val="20"/>
        </w:rPr>
        <w:t xml:space="preserve"> </w:t>
      </w:r>
      <w:r>
        <w:rPr>
          <w:i/>
          <w:sz w:val="20"/>
        </w:rPr>
        <w:t>intrusion</w:t>
      </w:r>
      <w:r>
        <w:rPr>
          <w:i/>
          <w:spacing w:val="10"/>
          <w:sz w:val="20"/>
        </w:rPr>
        <w:t xml:space="preserve"> </w:t>
      </w:r>
      <w:r>
        <w:rPr>
          <w:i/>
          <w:sz w:val="20"/>
        </w:rPr>
        <w:t>detection</w:t>
      </w:r>
      <w:r>
        <w:rPr>
          <w:i/>
          <w:spacing w:val="10"/>
          <w:sz w:val="20"/>
        </w:rPr>
        <w:t xml:space="preserve"> </w:t>
      </w:r>
      <w:r>
        <w:rPr>
          <w:i/>
          <w:sz w:val="20"/>
        </w:rPr>
        <w:t>of</w:t>
      </w:r>
      <w:r>
        <w:rPr>
          <w:i/>
          <w:spacing w:val="11"/>
          <w:sz w:val="20"/>
        </w:rPr>
        <w:t xml:space="preserve"> </w:t>
      </w:r>
      <w:r>
        <w:rPr>
          <w:i/>
          <w:spacing w:val="-5"/>
          <w:sz w:val="20"/>
        </w:rPr>
        <w:t>CAN</w:t>
      </w:r>
    </w:p>
    <w:p w14:paraId="34797ABC" w14:textId="77777777" w:rsidR="00DB4E42" w:rsidRDefault="00EE7020">
      <w:pPr>
        <w:pStyle w:val="BodyText"/>
        <w:spacing w:before="80" w:line="249" w:lineRule="auto"/>
        <w:ind w:left="119" w:right="177" w:firstLine="199"/>
        <w:jc w:val="both"/>
      </w:pPr>
      <w:r>
        <w:t xml:space="preserve">The CAN frame is generally unable to support </w:t>
      </w:r>
      <w:r>
        <w:t xml:space="preserve">Message Authentication Code (MAC) [44] and other methods of </w:t>
      </w:r>
      <w:proofErr w:type="spellStart"/>
      <w:r>
        <w:t>secur</w:t>
      </w:r>
      <w:proofErr w:type="spellEnd"/>
      <w:r>
        <w:t xml:space="preserve">- </w:t>
      </w:r>
      <w:proofErr w:type="spellStart"/>
      <w:r>
        <w:t>ing</w:t>
      </w:r>
      <w:proofErr w:type="spellEnd"/>
      <w:r>
        <w:rPr>
          <w:spacing w:val="-8"/>
        </w:rPr>
        <w:t xml:space="preserve"> </w:t>
      </w:r>
      <w:r>
        <w:t>communication.</w:t>
      </w:r>
      <w:r>
        <w:rPr>
          <w:spacing w:val="-7"/>
        </w:rPr>
        <w:t xml:space="preserve"> </w:t>
      </w:r>
      <w:r>
        <w:t>Some</w:t>
      </w:r>
      <w:r>
        <w:rPr>
          <w:spacing w:val="-8"/>
        </w:rPr>
        <w:t xml:space="preserve"> </w:t>
      </w:r>
      <w:r>
        <w:t>researchers</w:t>
      </w:r>
      <w:r>
        <w:rPr>
          <w:spacing w:val="-7"/>
        </w:rPr>
        <w:t xml:space="preserve"> </w:t>
      </w:r>
      <w:r>
        <w:t>have</w:t>
      </w:r>
      <w:r>
        <w:rPr>
          <w:spacing w:val="-8"/>
        </w:rPr>
        <w:t xml:space="preserve"> </w:t>
      </w:r>
      <w:r>
        <w:t>attempted</w:t>
      </w:r>
      <w:r>
        <w:rPr>
          <w:spacing w:val="-7"/>
        </w:rPr>
        <w:t xml:space="preserve"> </w:t>
      </w:r>
      <w:r>
        <w:t>to</w:t>
      </w:r>
      <w:r>
        <w:rPr>
          <w:spacing w:val="-8"/>
        </w:rPr>
        <w:t xml:space="preserve"> </w:t>
      </w:r>
      <w:r>
        <w:t>either create new protocols or spread MAC across multiple trans- missions. in [45], Tashiro et al. for tampering detection can</w:t>
      </w:r>
      <w:r>
        <w:rPr>
          <w:spacing w:val="80"/>
          <w:w w:val="150"/>
        </w:rPr>
        <w:t xml:space="preserve"> </w:t>
      </w:r>
      <w:r>
        <w:t>be condu</w:t>
      </w:r>
      <w:r>
        <w:t>cted for both individual frames and entire sections, they</w:t>
      </w:r>
      <w:r>
        <w:rPr>
          <w:spacing w:val="-9"/>
        </w:rPr>
        <w:t xml:space="preserve"> </w:t>
      </w:r>
      <w:r>
        <w:t>propose</w:t>
      </w:r>
      <w:r>
        <w:rPr>
          <w:spacing w:val="-9"/>
        </w:rPr>
        <w:t xml:space="preserve"> </w:t>
      </w:r>
      <w:r>
        <w:t>a</w:t>
      </w:r>
      <w:r>
        <w:rPr>
          <w:spacing w:val="-9"/>
        </w:rPr>
        <w:t xml:space="preserve"> </w:t>
      </w:r>
      <w:r>
        <w:t>protocol</w:t>
      </w:r>
      <w:r>
        <w:rPr>
          <w:spacing w:val="-9"/>
        </w:rPr>
        <w:t xml:space="preserve"> </w:t>
      </w:r>
      <w:r>
        <w:t>that</w:t>
      </w:r>
      <w:r>
        <w:rPr>
          <w:spacing w:val="-9"/>
        </w:rPr>
        <w:t xml:space="preserve"> </w:t>
      </w:r>
      <w:r>
        <w:t>provides</w:t>
      </w:r>
      <w:r>
        <w:rPr>
          <w:spacing w:val="-9"/>
        </w:rPr>
        <w:t xml:space="preserve"> </w:t>
      </w:r>
      <w:r>
        <w:t>protection</w:t>
      </w:r>
      <w:r>
        <w:rPr>
          <w:spacing w:val="-9"/>
        </w:rPr>
        <w:t xml:space="preserve"> </w:t>
      </w:r>
      <w:r>
        <w:t>against</w:t>
      </w:r>
      <w:r>
        <w:rPr>
          <w:spacing w:val="-9"/>
        </w:rPr>
        <w:t xml:space="preserve"> </w:t>
      </w:r>
      <w:r>
        <w:t xml:space="preserve">replay, masquerading and injection attacks by sending a partial MAC in each frame. </w:t>
      </w:r>
      <w:proofErr w:type="spellStart"/>
      <w:r>
        <w:t>Nowdehi</w:t>
      </w:r>
      <w:proofErr w:type="spellEnd"/>
      <w:r>
        <w:t xml:space="preserve"> et al. [46] examine many of these altered protocols </w:t>
      </w:r>
      <w:proofErr w:type="gramStart"/>
      <w:r>
        <w:t xml:space="preserve">in </w:t>
      </w:r>
      <w:r>
        <w:t>light of</w:t>
      </w:r>
      <w:proofErr w:type="gramEnd"/>
      <w:r>
        <w:t xml:space="preserve"> five criteria for potential CAN message</w:t>
      </w:r>
      <w:r>
        <w:rPr>
          <w:spacing w:val="-8"/>
        </w:rPr>
        <w:t xml:space="preserve"> </w:t>
      </w:r>
      <w:r>
        <w:t>authentication</w:t>
      </w:r>
      <w:r>
        <w:rPr>
          <w:spacing w:val="-8"/>
        </w:rPr>
        <w:t xml:space="preserve"> </w:t>
      </w:r>
      <w:r>
        <w:t>solutions</w:t>
      </w:r>
      <w:r>
        <w:rPr>
          <w:spacing w:val="-8"/>
        </w:rPr>
        <w:t xml:space="preserve"> </w:t>
      </w:r>
      <w:r>
        <w:t>from</w:t>
      </w:r>
      <w:r>
        <w:rPr>
          <w:spacing w:val="-8"/>
        </w:rPr>
        <w:t xml:space="preserve"> </w:t>
      </w:r>
      <w:r>
        <w:t>an</w:t>
      </w:r>
      <w:r>
        <w:rPr>
          <w:spacing w:val="-8"/>
        </w:rPr>
        <w:t xml:space="preserve"> </w:t>
      </w:r>
      <w:r>
        <w:t>industry</w:t>
      </w:r>
      <w:r>
        <w:rPr>
          <w:spacing w:val="-8"/>
        </w:rPr>
        <w:t xml:space="preserve"> </w:t>
      </w:r>
      <w:r>
        <w:t xml:space="preserve">perspective. They found that no solutions met all the criteria. </w:t>
      </w:r>
      <w:proofErr w:type="spellStart"/>
      <w:r>
        <w:t>VatiCAN</w:t>
      </w:r>
      <w:proofErr w:type="spellEnd"/>
      <w:r>
        <w:t xml:space="preserve"> takes</w:t>
      </w:r>
      <w:r>
        <w:rPr>
          <w:spacing w:val="-13"/>
        </w:rPr>
        <w:t xml:space="preserve"> </w:t>
      </w:r>
      <w:r>
        <w:t>the</w:t>
      </w:r>
      <w:r>
        <w:rPr>
          <w:spacing w:val="-12"/>
        </w:rPr>
        <w:t xml:space="preserve"> </w:t>
      </w:r>
      <w:r>
        <w:t>approach</w:t>
      </w:r>
      <w:r>
        <w:rPr>
          <w:spacing w:val="-13"/>
        </w:rPr>
        <w:t xml:space="preserve"> </w:t>
      </w:r>
      <w:r>
        <w:t>of</w:t>
      </w:r>
      <w:r>
        <w:rPr>
          <w:spacing w:val="-12"/>
        </w:rPr>
        <w:t xml:space="preserve"> </w:t>
      </w:r>
      <w:r>
        <w:t>utilizing</w:t>
      </w:r>
      <w:r>
        <w:rPr>
          <w:spacing w:val="-13"/>
        </w:rPr>
        <w:t xml:space="preserve"> </w:t>
      </w:r>
      <w:r>
        <w:t>maintenance</w:t>
      </w:r>
      <w:r>
        <w:rPr>
          <w:spacing w:val="-12"/>
        </w:rPr>
        <w:t xml:space="preserve"> </w:t>
      </w:r>
      <w:r>
        <w:t>support,</w:t>
      </w:r>
      <w:r>
        <w:rPr>
          <w:spacing w:val="-13"/>
        </w:rPr>
        <w:t xml:space="preserve"> </w:t>
      </w:r>
      <w:r>
        <w:t xml:space="preserve">“sufficient implementation details” and no excessive overhead, while </w:t>
      </w:r>
      <w:proofErr w:type="spellStart"/>
      <w:r>
        <w:t>WooAuth</w:t>
      </w:r>
      <w:proofErr w:type="spellEnd"/>
      <w:r>
        <w:t xml:space="preserve"> alters the extended CAN protocol to allow more space for authentication codes. Finally, the authors suggest that</w:t>
      </w:r>
      <w:r>
        <w:rPr>
          <w:spacing w:val="-4"/>
        </w:rPr>
        <w:t xml:space="preserve"> </w:t>
      </w:r>
      <w:r>
        <w:t>the</w:t>
      </w:r>
      <w:r>
        <w:rPr>
          <w:spacing w:val="-4"/>
        </w:rPr>
        <w:t xml:space="preserve"> </w:t>
      </w:r>
      <w:r>
        <w:t>CAN</w:t>
      </w:r>
      <w:r>
        <w:rPr>
          <w:spacing w:val="-4"/>
        </w:rPr>
        <w:t xml:space="preserve"> </w:t>
      </w:r>
      <w:r>
        <w:t>bus</w:t>
      </w:r>
      <w:r>
        <w:rPr>
          <w:spacing w:val="-4"/>
        </w:rPr>
        <w:t xml:space="preserve"> </w:t>
      </w:r>
      <w:r>
        <w:t>might</w:t>
      </w:r>
      <w:r>
        <w:rPr>
          <w:spacing w:val="-4"/>
        </w:rPr>
        <w:t xml:space="preserve"> </w:t>
      </w:r>
      <w:r>
        <w:t>“be</w:t>
      </w:r>
      <w:r>
        <w:rPr>
          <w:spacing w:val="-4"/>
        </w:rPr>
        <w:t xml:space="preserve"> </w:t>
      </w:r>
      <w:r>
        <w:t>fundamentally</w:t>
      </w:r>
      <w:r>
        <w:rPr>
          <w:spacing w:val="-4"/>
        </w:rPr>
        <w:t xml:space="preserve"> </w:t>
      </w:r>
      <w:r>
        <w:t>unsuited</w:t>
      </w:r>
      <w:r>
        <w:rPr>
          <w:spacing w:val="-4"/>
        </w:rPr>
        <w:t xml:space="preserve"> </w:t>
      </w:r>
      <w:r>
        <w:t>for</w:t>
      </w:r>
      <w:r>
        <w:rPr>
          <w:spacing w:val="-4"/>
        </w:rPr>
        <w:t xml:space="preserve"> </w:t>
      </w:r>
      <w:r>
        <w:t>secure communicat</w:t>
      </w:r>
      <w:r>
        <w:t>ion”. [46]</w:t>
      </w:r>
    </w:p>
    <w:p w14:paraId="33665D4F" w14:textId="77777777" w:rsidR="00DB4E42" w:rsidRDefault="00DB4E42">
      <w:pPr>
        <w:pStyle w:val="BodyText"/>
        <w:spacing w:before="10"/>
        <w:rPr>
          <w:sz w:val="28"/>
        </w:rPr>
      </w:pPr>
    </w:p>
    <w:p w14:paraId="79165F76" w14:textId="77777777" w:rsidR="00DB4E42" w:rsidRDefault="00EE7020">
      <w:pPr>
        <w:pStyle w:val="ListParagraph"/>
        <w:numPr>
          <w:ilvl w:val="0"/>
          <w:numId w:val="5"/>
        </w:numPr>
        <w:tabs>
          <w:tab w:val="left" w:pos="391"/>
        </w:tabs>
        <w:ind w:right="0"/>
        <w:jc w:val="both"/>
        <w:rPr>
          <w:i/>
          <w:sz w:val="20"/>
        </w:rPr>
      </w:pPr>
      <w:r>
        <w:rPr>
          <w:i/>
          <w:sz w:val="20"/>
        </w:rPr>
        <w:t>Deep</w:t>
      </w:r>
      <w:r>
        <w:rPr>
          <w:i/>
          <w:spacing w:val="13"/>
          <w:sz w:val="20"/>
        </w:rPr>
        <w:t xml:space="preserve"> </w:t>
      </w:r>
      <w:r>
        <w:rPr>
          <w:i/>
          <w:sz w:val="20"/>
        </w:rPr>
        <w:t>learning</w:t>
      </w:r>
      <w:r>
        <w:rPr>
          <w:i/>
          <w:spacing w:val="14"/>
          <w:sz w:val="20"/>
        </w:rPr>
        <w:t xml:space="preserve"> </w:t>
      </w:r>
      <w:r>
        <w:rPr>
          <w:i/>
          <w:sz w:val="20"/>
        </w:rPr>
        <w:t>intrusion</w:t>
      </w:r>
      <w:r>
        <w:rPr>
          <w:i/>
          <w:spacing w:val="13"/>
          <w:sz w:val="20"/>
        </w:rPr>
        <w:t xml:space="preserve"> </w:t>
      </w:r>
      <w:r>
        <w:rPr>
          <w:i/>
          <w:sz w:val="20"/>
        </w:rPr>
        <w:t>detection</w:t>
      </w:r>
      <w:r>
        <w:rPr>
          <w:i/>
          <w:spacing w:val="14"/>
          <w:sz w:val="20"/>
        </w:rPr>
        <w:t xml:space="preserve"> </w:t>
      </w:r>
      <w:r>
        <w:rPr>
          <w:i/>
          <w:sz w:val="20"/>
        </w:rPr>
        <w:t>of</w:t>
      </w:r>
      <w:r>
        <w:rPr>
          <w:i/>
          <w:spacing w:val="13"/>
          <w:sz w:val="20"/>
        </w:rPr>
        <w:t xml:space="preserve"> </w:t>
      </w:r>
      <w:r>
        <w:rPr>
          <w:i/>
          <w:spacing w:val="-5"/>
          <w:sz w:val="20"/>
        </w:rPr>
        <w:t>CAN</w:t>
      </w:r>
    </w:p>
    <w:p w14:paraId="6A5921CF" w14:textId="77777777" w:rsidR="00DB4E42" w:rsidRDefault="00EE7020">
      <w:pPr>
        <w:pStyle w:val="BodyText"/>
        <w:spacing w:before="80" w:line="249" w:lineRule="auto"/>
        <w:ind w:left="119" w:right="177" w:firstLine="199"/>
        <w:jc w:val="both"/>
      </w:pPr>
      <w:r>
        <w:t>Intrusion detection strategy (IDS) can combine machine learning to train itself to identify abnormal behavior, which can</w:t>
      </w:r>
      <w:r>
        <w:rPr>
          <w:spacing w:val="37"/>
        </w:rPr>
        <w:t xml:space="preserve"> </w:t>
      </w:r>
      <w:r>
        <w:t>be</w:t>
      </w:r>
      <w:r>
        <w:rPr>
          <w:spacing w:val="37"/>
        </w:rPr>
        <w:t xml:space="preserve"> </w:t>
      </w:r>
      <w:r>
        <w:t>used</w:t>
      </w:r>
      <w:r>
        <w:rPr>
          <w:spacing w:val="37"/>
        </w:rPr>
        <w:t xml:space="preserve"> </w:t>
      </w:r>
      <w:r>
        <w:t>as</w:t>
      </w:r>
      <w:r>
        <w:rPr>
          <w:spacing w:val="37"/>
        </w:rPr>
        <w:t xml:space="preserve"> </w:t>
      </w:r>
      <w:r>
        <w:t>an</w:t>
      </w:r>
      <w:r>
        <w:rPr>
          <w:spacing w:val="37"/>
        </w:rPr>
        <w:t xml:space="preserve"> </w:t>
      </w:r>
      <w:r>
        <w:t>alternative</w:t>
      </w:r>
      <w:r>
        <w:rPr>
          <w:spacing w:val="37"/>
        </w:rPr>
        <w:t xml:space="preserve"> </w:t>
      </w:r>
      <w:r>
        <w:t>or</w:t>
      </w:r>
      <w:r>
        <w:rPr>
          <w:spacing w:val="37"/>
        </w:rPr>
        <w:t xml:space="preserve"> </w:t>
      </w:r>
      <w:r>
        <w:t>supplement</w:t>
      </w:r>
      <w:r>
        <w:rPr>
          <w:spacing w:val="37"/>
        </w:rPr>
        <w:t xml:space="preserve"> </w:t>
      </w:r>
      <w:r>
        <w:t>to</w:t>
      </w:r>
      <w:r>
        <w:rPr>
          <w:spacing w:val="37"/>
        </w:rPr>
        <w:t xml:space="preserve"> </w:t>
      </w:r>
      <w:r>
        <w:t>MAC.</w:t>
      </w:r>
      <w:r>
        <w:rPr>
          <w:spacing w:val="37"/>
        </w:rPr>
        <w:t xml:space="preserve"> </w:t>
      </w:r>
      <w:r>
        <w:t>IDS can prevent spoofing, injectio</w:t>
      </w:r>
      <w:r>
        <w:t>n, bus shutdown and denial of service attacks. In [47], Choi et al. Introduced a method</w:t>
      </w:r>
      <w:r>
        <w:rPr>
          <w:spacing w:val="80"/>
          <w:w w:val="150"/>
        </w:rPr>
        <w:t xml:space="preserve"> </w:t>
      </w:r>
      <w:r>
        <w:t>called voltage IDS, which uses the inconsistency of ECU signals,</w:t>
      </w:r>
      <w:r>
        <w:rPr>
          <w:spacing w:val="-2"/>
        </w:rPr>
        <w:t xml:space="preserve"> </w:t>
      </w:r>
      <w:r>
        <w:t>first</w:t>
      </w:r>
      <w:r>
        <w:rPr>
          <w:spacing w:val="-2"/>
        </w:rPr>
        <w:t xml:space="preserve"> </w:t>
      </w:r>
      <w:r>
        <w:t>conducts</w:t>
      </w:r>
      <w:r>
        <w:rPr>
          <w:spacing w:val="-2"/>
        </w:rPr>
        <w:t xml:space="preserve"> </w:t>
      </w:r>
      <w:r>
        <w:t>training</w:t>
      </w:r>
      <w:r>
        <w:rPr>
          <w:spacing w:val="-2"/>
        </w:rPr>
        <w:t xml:space="preserve"> </w:t>
      </w:r>
      <w:r>
        <w:t>and</w:t>
      </w:r>
      <w:r>
        <w:rPr>
          <w:spacing w:val="-2"/>
        </w:rPr>
        <w:t xml:space="preserve"> </w:t>
      </w:r>
      <w:r>
        <w:t>testing,</w:t>
      </w:r>
      <w:r>
        <w:rPr>
          <w:spacing w:val="-2"/>
        </w:rPr>
        <w:t xml:space="preserve"> </w:t>
      </w:r>
      <w:r>
        <w:t>identifies</w:t>
      </w:r>
      <w:r>
        <w:rPr>
          <w:spacing w:val="-2"/>
        </w:rPr>
        <w:t xml:space="preserve"> </w:t>
      </w:r>
      <w:r>
        <w:t>the</w:t>
      </w:r>
      <w:r>
        <w:rPr>
          <w:spacing w:val="-2"/>
        </w:rPr>
        <w:t xml:space="preserve"> </w:t>
      </w:r>
      <w:r>
        <w:t>signal characteristics</w:t>
      </w:r>
      <w:r>
        <w:rPr>
          <w:spacing w:val="35"/>
        </w:rPr>
        <w:t xml:space="preserve"> </w:t>
      </w:r>
      <w:r>
        <w:t>at</w:t>
      </w:r>
      <w:r>
        <w:rPr>
          <w:spacing w:val="35"/>
        </w:rPr>
        <w:t xml:space="preserve"> </w:t>
      </w:r>
      <w:r>
        <w:t>this</w:t>
      </w:r>
      <w:r>
        <w:rPr>
          <w:spacing w:val="35"/>
        </w:rPr>
        <w:t xml:space="preserve"> </w:t>
      </w:r>
      <w:r>
        <w:t>stage,</w:t>
      </w:r>
      <w:r>
        <w:rPr>
          <w:spacing w:val="35"/>
        </w:rPr>
        <w:t xml:space="preserve"> </w:t>
      </w:r>
      <w:r>
        <w:t>and</w:t>
      </w:r>
      <w:r>
        <w:rPr>
          <w:spacing w:val="35"/>
        </w:rPr>
        <w:t xml:space="preserve"> </w:t>
      </w:r>
      <w:r>
        <w:t>then</w:t>
      </w:r>
      <w:r>
        <w:rPr>
          <w:spacing w:val="35"/>
        </w:rPr>
        <w:t xml:space="preserve"> </w:t>
      </w:r>
      <w:r>
        <w:t>uses</w:t>
      </w:r>
      <w:r>
        <w:rPr>
          <w:spacing w:val="35"/>
        </w:rPr>
        <w:t xml:space="preserve"> </w:t>
      </w:r>
      <w:r>
        <w:t>the</w:t>
      </w:r>
      <w:r>
        <w:rPr>
          <w:spacing w:val="35"/>
        </w:rPr>
        <w:t xml:space="preserve"> </w:t>
      </w:r>
      <w:r>
        <w:t>training</w:t>
      </w:r>
      <w:r>
        <w:rPr>
          <w:spacing w:val="35"/>
        </w:rPr>
        <w:t xml:space="preserve"> </w:t>
      </w:r>
      <w:r>
        <w:t>data to verify whether the ECU has been damaged. Voltage IDS can detect camouflage attacks by using multi-class classifiers, one of which corresponds to an ECU. It predicts the most likely sender and compares this information with the act</w:t>
      </w:r>
      <w:r>
        <w:t>ual can ID of the message. If they are different, a camouflage attack is detected. In [48], song et al, by converting the ID</w:t>
      </w:r>
      <w:r>
        <w:rPr>
          <w:spacing w:val="80"/>
        </w:rPr>
        <w:t xml:space="preserve"> </w:t>
      </w:r>
      <w:r>
        <w:t xml:space="preserve">part of the CAN frame into binary. Used the changed </w:t>
      </w:r>
      <w:proofErr w:type="spellStart"/>
      <w:r>
        <w:t>ResNet</w:t>
      </w:r>
      <w:proofErr w:type="spellEnd"/>
      <w:r>
        <w:t xml:space="preserve"> model to extract the features of the binary </w:t>
      </w:r>
      <w:proofErr w:type="gramStart"/>
      <w:r>
        <w:t>text, and</w:t>
      </w:r>
      <w:proofErr w:type="gramEnd"/>
      <w:r>
        <w:t xml:space="preserve"> learned</w:t>
      </w:r>
      <w:r>
        <w:rPr>
          <w:spacing w:val="80"/>
        </w:rPr>
        <w:t xml:space="preserve"> </w:t>
      </w:r>
      <w:r>
        <w:t>the featur</w:t>
      </w:r>
      <w:r>
        <w:t>es of the intrusion message and the normal message for intrusion detection. Their experimental results show that compared</w:t>
      </w:r>
      <w:r>
        <w:rPr>
          <w:spacing w:val="-4"/>
        </w:rPr>
        <w:t xml:space="preserve"> </w:t>
      </w:r>
      <w:r>
        <w:t>with</w:t>
      </w:r>
      <w:r>
        <w:rPr>
          <w:spacing w:val="-4"/>
        </w:rPr>
        <w:t xml:space="preserve"> </w:t>
      </w:r>
      <w:r>
        <w:t>the</w:t>
      </w:r>
      <w:r>
        <w:rPr>
          <w:spacing w:val="-4"/>
        </w:rPr>
        <w:t xml:space="preserve"> </w:t>
      </w:r>
      <w:r>
        <w:t>traditional</w:t>
      </w:r>
      <w:r>
        <w:rPr>
          <w:spacing w:val="-4"/>
        </w:rPr>
        <w:t xml:space="preserve"> </w:t>
      </w:r>
      <w:r>
        <w:t>machine</w:t>
      </w:r>
      <w:r>
        <w:rPr>
          <w:spacing w:val="-4"/>
        </w:rPr>
        <w:t xml:space="preserve"> </w:t>
      </w:r>
      <w:r>
        <w:t>learning</w:t>
      </w:r>
      <w:r>
        <w:rPr>
          <w:spacing w:val="-4"/>
        </w:rPr>
        <w:t xml:space="preserve"> </w:t>
      </w:r>
      <w:r>
        <w:t>algorithm,</w:t>
      </w:r>
      <w:r>
        <w:rPr>
          <w:spacing w:val="-4"/>
        </w:rPr>
        <w:t xml:space="preserve"> </w:t>
      </w:r>
      <w:r>
        <w:t>this algorithm has lower false positive rate and false positive rate. In</w:t>
      </w:r>
      <w:r>
        <w:rPr>
          <w:spacing w:val="-6"/>
        </w:rPr>
        <w:t xml:space="preserve"> </w:t>
      </w:r>
      <w:r>
        <w:t>[49],</w:t>
      </w:r>
      <w:r>
        <w:rPr>
          <w:spacing w:val="-6"/>
        </w:rPr>
        <w:t xml:space="preserve"> </w:t>
      </w:r>
      <w:r>
        <w:t>Taylor</w:t>
      </w:r>
      <w:r>
        <w:rPr>
          <w:spacing w:val="-6"/>
        </w:rPr>
        <w:t xml:space="preserve"> </w:t>
      </w:r>
      <w:r>
        <w:t>et</w:t>
      </w:r>
      <w:r>
        <w:rPr>
          <w:spacing w:val="-6"/>
        </w:rPr>
        <w:t xml:space="preserve"> </w:t>
      </w:r>
      <w:r>
        <w:t>al.</w:t>
      </w:r>
      <w:r>
        <w:rPr>
          <w:spacing w:val="-6"/>
        </w:rPr>
        <w:t xml:space="preserve"> </w:t>
      </w:r>
      <w:r>
        <w:t>Proposed</w:t>
      </w:r>
      <w:r>
        <w:rPr>
          <w:spacing w:val="-6"/>
        </w:rPr>
        <w:t xml:space="preserve"> </w:t>
      </w:r>
      <w:r>
        <w:t>using</w:t>
      </w:r>
      <w:r>
        <w:rPr>
          <w:spacing w:val="-6"/>
        </w:rPr>
        <w:t xml:space="preserve"> </w:t>
      </w:r>
      <w:r>
        <w:t>deep</w:t>
      </w:r>
      <w:r>
        <w:rPr>
          <w:spacing w:val="-6"/>
        </w:rPr>
        <w:t xml:space="preserve"> </w:t>
      </w:r>
      <w:r>
        <w:t>learning</w:t>
      </w:r>
      <w:r>
        <w:rPr>
          <w:spacing w:val="-6"/>
        </w:rPr>
        <w:t xml:space="preserve"> </w:t>
      </w:r>
      <w:r>
        <w:t>methods</w:t>
      </w:r>
      <w:r>
        <w:rPr>
          <w:spacing w:val="-6"/>
        </w:rPr>
        <w:t xml:space="preserve"> </w:t>
      </w:r>
      <w:r>
        <w:t>for intrusion detection, because they are generated directly from the</w:t>
      </w:r>
      <w:r>
        <w:rPr>
          <w:spacing w:val="-6"/>
        </w:rPr>
        <w:t xml:space="preserve"> </w:t>
      </w:r>
      <w:r>
        <w:t>bit</w:t>
      </w:r>
      <w:r>
        <w:rPr>
          <w:spacing w:val="-6"/>
        </w:rPr>
        <w:t xml:space="preserve"> </w:t>
      </w:r>
      <w:r>
        <w:t>stream</w:t>
      </w:r>
      <w:r>
        <w:rPr>
          <w:spacing w:val="-6"/>
        </w:rPr>
        <w:t xml:space="preserve"> </w:t>
      </w:r>
      <w:r>
        <w:t>on</w:t>
      </w:r>
      <w:r>
        <w:rPr>
          <w:spacing w:val="-6"/>
        </w:rPr>
        <w:t xml:space="preserve"> </w:t>
      </w:r>
      <w:r>
        <w:t>the</w:t>
      </w:r>
      <w:r>
        <w:rPr>
          <w:spacing w:val="-6"/>
        </w:rPr>
        <w:t xml:space="preserve"> </w:t>
      </w:r>
      <w:r>
        <w:t>network,</w:t>
      </w:r>
      <w:r>
        <w:rPr>
          <w:spacing w:val="-6"/>
        </w:rPr>
        <w:t xml:space="preserve"> </w:t>
      </w:r>
      <w:r>
        <w:t>the</w:t>
      </w:r>
      <w:r>
        <w:rPr>
          <w:spacing w:val="-6"/>
        </w:rPr>
        <w:t xml:space="preserve"> </w:t>
      </w:r>
      <w:r>
        <w:t>execution</w:t>
      </w:r>
      <w:r>
        <w:rPr>
          <w:spacing w:val="-6"/>
        </w:rPr>
        <w:t xml:space="preserve"> </w:t>
      </w:r>
      <w:r>
        <w:t>efficiency</w:t>
      </w:r>
      <w:r>
        <w:rPr>
          <w:spacing w:val="-6"/>
        </w:rPr>
        <w:t xml:space="preserve"> </w:t>
      </w:r>
      <w:r>
        <w:t>of</w:t>
      </w:r>
      <w:r>
        <w:rPr>
          <w:spacing w:val="-6"/>
        </w:rPr>
        <w:t xml:space="preserve"> </w:t>
      </w:r>
      <w:r>
        <w:t xml:space="preserve">these functions is </w:t>
      </w:r>
      <w:proofErr w:type="gramStart"/>
      <w:r>
        <w:t>high</w:t>
      </w:r>
      <w:proofErr w:type="gramEnd"/>
      <w:r>
        <w:t xml:space="preserve"> and the complexity is low. This technology monitors the exchan</w:t>
      </w:r>
      <w:r>
        <w:t xml:space="preserve">ge packets in the vehicle network while training the characteristics </w:t>
      </w:r>
      <w:proofErr w:type="gramStart"/>
      <w:r>
        <w:t>offline, and</w:t>
      </w:r>
      <w:proofErr w:type="gramEnd"/>
      <w:r>
        <w:t xml:space="preserve"> provides a real-time response to the attack with a significantly high detection rate in their experiment.</w:t>
      </w:r>
    </w:p>
    <w:p w14:paraId="7872EA6C" w14:textId="77777777" w:rsidR="00DB4E42" w:rsidRDefault="00DB4E42">
      <w:pPr>
        <w:pStyle w:val="BodyText"/>
        <w:spacing w:before="10"/>
        <w:rPr>
          <w:sz w:val="28"/>
        </w:rPr>
      </w:pPr>
    </w:p>
    <w:p w14:paraId="6B982479" w14:textId="77777777" w:rsidR="00DB4E42" w:rsidRDefault="00EE7020">
      <w:pPr>
        <w:pStyle w:val="ListParagraph"/>
        <w:numPr>
          <w:ilvl w:val="0"/>
          <w:numId w:val="5"/>
        </w:numPr>
        <w:tabs>
          <w:tab w:val="left" w:pos="402"/>
        </w:tabs>
        <w:ind w:left="401" w:right="0" w:hanging="283"/>
        <w:jc w:val="both"/>
        <w:rPr>
          <w:i/>
          <w:sz w:val="20"/>
        </w:rPr>
      </w:pPr>
      <w:r>
        <w:rPr>
          <w:i/>
          <w:sz w:val="20"/>
        </w:rPr>
        <w:t>Neural</w:t>
      </w:r>
      <w:r>
        <w:rPr>
          <w:i/>
          <w:spacing w:val="5"/>
          <w:sz w:val="20"/>
        </w:rPr>
        <w:t xml:space="preserve"> </w:t>
      </w:r>
      <w:r>
        <w:rPr>
          <w:i/>
          <w:sz w:val="20"/>
        </w:rPr>
        <w:t>architecture</w:t>
      </w:r>
      <w:r>
        <w:rPr>
          <w:i/>
          <w:spacing w:val="5"/>
          <w:sz w:val="20"/>
        </w:rPr>
        <w:t xml:space="preserve"> </w:t>
      </w:r>
      <w:r>
        <w:rPr>
          <w:i/>
          <w:sz w:val="20"/>
        </w:rPr>
        <w:t>search</w:t>
      </w:r>
      <w:r>
        <w:rPr>
          <w:i/>
          <w:spacing w:val="5"/>
          <w:sz w:val="20"/>
        </w:rPr>
        <w:t xml:space="preserve"> </w:t>
      </w:r>
      <w:r>
        <w:rPr>
          <w:i/>
          <w:sz w:val="20"/>
        </w:rPr>
        <w:t>by</w:t>
      </w:r>
      <w:r>
        <w:rPr>
          <w:i/>
          <w:spacing w:val="5"/>
          <w:sz w:val="20"/>
        </w:rPr>
        <w:t xml:space="preserve"> </w:t>
      </w:r>
      <w:r>
        <w:rPr>
          <w:i/>
          <w:spacing w:val="-5"/>
          <w:sz w:val="20"/>
        </w:rPr>
        <w:t>EA</w:t>
      </w:r>
    </w:p>
    <w:p w14:paraId="46BC1DE2" w14:textId="77777777" w:rsidR="00DB4E42" w:rsidRDefault="00EE7020">
      <w:pPr>
        <w:pStyle w:val="BodyText"/>
        <w:spacing w:before="80" w:line="249" w:lineRule="auto"/>
        <w:ind w:left="119" w:right="177" w:firstLine="199"/>
        <w:jc w:val="both"/>
      </w:pPr>
      <w:r>
        <w:t>neural architecture search (NAS) aims to automatically de- sign</w:t>
      </w:r>
      <w:r>
        <w:rPr>
          <w:spacing w:val="-3"/>
        </w:rPr>
        <w:t xml:space="preserve"> </w:t>
      </w:r>
      <w:r>
        <w:t>network</w:t>
      </w:r>
      <w:r>
        <w:rPr>
          <w:spacing w:val="-3"/>
        </w:rPr>
        <w:t xml:space="preserve"> </w:t>
      </w:r>
      <w:r>
        <w:t>architecture,</w:t>
      </w:r>
      <w:r>
        <w:rPr>
          <w:spacing w:val="-3"/>
        </w:rPr>
        <w:t xml:space="preserve"> </w:t>
      </w:r>
      <w:r>
        <w:t>which</w:t>
      </w:r>
      <w:r>
        <w:rPr>
          <w:spacing w:val="-3"/>
        </w:rPr>
        <w:t xml:space="preserve"> </w:t>
      </w:r>
      <w:r>
        <w:t>is</w:t>
      </w:r>
      <w:r>
        <w:rPr>
          <w:spacing w:val="-3"/>
        </w:rPr>
        <w:t xml:space="preserve"> </w:t>
      </w:r>
      <w:r>
        <w:t>essentially</w:t>
      </w:r>
      <w:r>
        <w:rPr>
          <w:spacing w:val="-3"/>
        </w:rPr>
        <w:t xml:space="preserve"> </w:t>
      </w:r>
      <w:r>
        <w:t>an</w:t>
      </w:r>
      <w:r>
        <w:rPr>
          <w:spacing w:val="-3"/>
        </w:rPr>
        <w:t xml:space="preserve"> </w:t>
      </w:r>
      <w:r>
        <w:t>optimization problem of finding an architecture with the best performance in</w:t>
      </w:r>
      <w:r>
        <w:rPr>
          <w:spacing w:val="7"/>
        </w:rPr>
        <w:t xml:space="preserve"> </w:t>
      </w:r>
      <w:r>
        <w:t>specific</w:t>
      </w:r>
      <w:r>
        <w:rPr>
          <w:spacing w:val="7"/>
        </w:rPr>
        <w:t xml:space="preserve"> </w:t>
      </w:r>
      <w:r>
        <w:t>search</w:t>
      </w:r>
      <w:r>
        <w:rPr>
          <w:spacing w:val="7"/>
        </w:rPr>
        <w:t xml:space="preserve"> </w:t>
      </w:r>
      <w:r>
        <w:t>space</w:t>
      </w:r>
      <w:r>
        <w:rPr>
          <w:spacing w:val="7"/>
        </w:rPr>
        <w:t xml:space="preserve"> </w:t>
      </w:r>
      <w:r>
        <w:t>with</w:t>
      </w:r>
      <w:r>
        <w:rPr>
          <w:spacing w:val="7"/>
        </w:rPr>
        <w:t xml:space="preserve"> </w:t>
      </w:r>
      <w:r>
        <w:t>constrained</w:t>
      </w:r>
      <w:r>
        <w:rPr>
          <w:spacing w:val="7"/>
        </w:rPr>
        <w:t xml:space="preserve"> </w:t>
      </w:r>
      <w:r>
        <w:t>resources</w:t>
      </w:r>
      <w:r>
        <w:rPr>
          <w:spacing w:val="7"/>
        </w:rPr>
        <w:t xml:space="preserve"> </w:t>
      </w:r>
      <w:r>
        <w:t>[50],</w:t>
      </w:r>
      <w:r>
        <w:rPr>
          <w:spacing w:val="8"/>
        </w:rPr>
        <w:t xml:space="preserve"> </w:t>
      </w:r>
      <w:r>
        <w:rPr>
          <w:spacing w:val="-2"/>
        </w:rPr>
        <w:t>[51].</w:t>
      </w:r>
    </w:p>
    <w:p w14:paraId="39D33E8B" w14:textId="77777777" w:rsidR="00DB4E42" w:rsidRDefault="00DB4E42">
      <w:pPr>
        <w:spacing w:line="249" w:lineRule="auto"/>
        <w:jc w:val="both"/>
        <w:sectPr w:rsidR="00DB4E42">
          <w:pgSz w:w="12240" w:h="15840"/>
          <w:pgMar w:top="1000" w:right="800" w:bottom="280" w:left="860" w:header="464" w:footer="0" w:gutter="0"/>
          <w:cols w:num="2" w:space="720" w:equalWidth="0">
            <w:col w:w="5181" w:space="79"/>
            <w:col w:w="5320"/>
          </w:cols>
        </w:sectPr>
      </w:pPr>
    </w:p>
    <w:p w14:paraId="7813335C" w14:textId="77777777" w:rsidR="00DB4E42" w:rsidRDefault="00EE7020">
      <w:pPr>
        <w:pStyle w:val="BodyText"/>
        <w:spacing w:before="98" w:line="249" w:lineRule="auto"/>
        <w:ind w:left="119" w:right="38"/>
        <w:jc w:val="both"/>
      </w:pPr>
      <w:r>
        <w:lastRenderedPageBreak/>
        <w:t>Sun et al. [52] used EA with variable coding length to automatically</w:t>
      </w:r>
      <w:r>
        <w:rPr>
          <w:spacing w:val="18"/>
        </w:rPr>
        <w:t xml:space="preserve"> </w:t>
      </w:r>
      <w:r>
        <w:t>evolve</w:t>
      </w:r>
      <w:r>
        <w:rPr>
          <w:spacing w:val="18"/>
        </w:rPr>
        <w:t xml:space="preserve"> </w:t>
      </w:r>
      <w:r>
        <w:t>the</w:t>
      </w:r>
      <w:r>
        <w:rPr>
          <w:spacing w:val="18"/>
        </w:rPr>
        <w:t xml:space="preserve"> </w:t>
      </w:r>
      <w:r>
        <w:t>architecture</w:t>
      </w:r>
      <w:r>
        <w:rPr>
          <w:spacing w:val="18"/>
        </w:rPr>
        <w:t xml:space="preserve"> </w:t>
      </w:r>
      <w:r>
        <w:t>of</w:t>
      </w:r>
      <w:r>
        <w:rPr>
          <w:spacing w:val="18"/>
        </w:rPr>
        <w:t xml:space="preserve"> </w:t>
      </w:r>
      <w:r>
        <w:t>CNN.</w:t>
      </w:r>
      <w:r>
        <w:rPr>
          <w:spacing w:val="18"/>
        </w:rPr>
        <w:t xml:space="preserve"> </w:t>
      </w:r>
      <w:r>
        <w:t>William</w:t>
      </w:r>
      <w:r>
        <w:rPr>
          <w:spacing w:val="18"/>
        </w:rPr>
        <w:t xml:space="preserve"> </w:t>
      </w:r>
      <w:r>
        <w:t>et</w:t>
      </w:r>
      <w:r>
        <w:rPr>
          <w:spacing w:val="18"/>
        </w:rPr>
        <w:t xml:space="preserve"> </w:t>
      </w:r>
      <w:r>
        <w:rPr>
          <w:spacing w:val="-5"/>
        </w:rPr>
        <w:t>al.</w:t>
      </w:r>
    </w:p>
    <w:p w14:paraId="13A63A99" w14:textId="77777777" w:rsidR="00DB4E42" w:rsidRDefault="00EE7020">
      <w:pPr>
        <w:pStyle w:val="BodyText"/>
        <w:spacing w:line="249" w:lineRule="auto"/>
        <w:ind w:left="119" w:right="38"/>
        <w:jc w:val="both"/>
      </w:pPr>
      <w:r>
        <w:t>[53]</w:t>
      </w:r>
      <w:r>
        <w:rPr>
          <w:spacing w:val="-5"/>
        </w:rPr>
        <w:t xml:space="preserve"> </w:t>
      </w:r>
      <w:r>
        <w:t>introduced</w:t>
      </w:r>
      <w:r>
        <w:rPr>
          <w:spacing w:val="-5"/>
        </w:rPr>
        <w:t xml:space="preserve"> </w:t>
      </w:r>
      <w:r>
        <w:t>an</w:t>
      </w:r>
      <w:r>
        <w:rPr>
          <w:spacing w:val="-5"/>
        </w:rPr>
        <w:t xml:space="preserve"> </w:t>
      </w:r>
      <w:r>
        <w:t>evolutionary</w:t>
      </w:r>
      <w:r>
        <w:rPr>
          <w:spacing w:val="-5"/>
        </w:rPr>
        <w:t xml:space="preserve"> </w:t>
      </w:r>
      <w:r>
        <w:t>NAS</w:t>
      </w:r>
      <w:r>
        <w:rPr>
          <w:spacing w:val="-5"/>
        </w:rPr>
        <w:t xml:space="preserve"> </w:t>
      </w:r>
      <w:r>
        <w:t>coding</w:t>
      </w:r>
      <w:r>
        <w:rPr>
          <w:spacing w:val="-5"/>
        </w:rPr>
        <w:t xml:space="preserve"> </w:t>
      </w:r>
      <w:r>
        <w:t>strategy</w:t>
      </w:r>
      <w:r>
        <w:rPr>
          <w:spacing w:val="-5"/>
        </w:rPr>
        <w:t xml:space="preserve"> </w:t>
      </w:r>
      <w:r>
        <w:t>based</w:t>
      </w:r>
      <w:r>
        <w:rPr>
          <w:spacing w:val="-5"/>
        </w:rPr>
        <w:t xml:space="preserve"> </w:t>
      </w:r>
      <w:r>
        <w:t>on</w:t>
      </w:r>
      <w:r>
        <w:t xml:space="preserve"> directed acyclic graphs (DAG), which has better performance than the randomly generated CNN architecture. Real et al. propose</w:t>
      </w:r>
      <w:r>
        <w:rPr>
          <w:spacing w:val="-7"/>
        </w:rPr>
        <w:t xml:space="preserve"> </w:t>
      </w:r>
      <w:proofErr w:type="spellStart"/>
      <w:r>
        <w:t>Amoebanet</w:t>
      </w:r>
      <w:proofErr w:type="spellEnd"/>
      <w:r>
        <w:rPr>
          <w:spacing w:val="-7"/>
        </w:rPr>
        <w:t xml:space="preserve"> </w:t>
      </w:r>
      <w:r>
        <w:t>[54],</w:t>
      </w:r>
      <w:r>
        <w:rPr>
          <w:spacing w:val="-7"/>
        </w:rPr>
        <w:t xml:space="preserve"> </w:t>
      </w:r>
      <w:r>
        <w:t>which</w:t>
      </w:r>
      <w:r>
        <w:rPr>
          <w:spacing w:val="-7"/>
        </w:rPr>
        <w:t xml:space="preserve"> </w:t>
      </w:r>
      <w:r>
        <w:t>uses</w:t>
      </w:r>
      <w:r>
        <w:rPr>
          <w:spacing w:val="-7"/>
        </w:rPr>
        <w:t xml:space="preserve"> </w:t>
      </w:r>
      <w:r>
        <w:t>improved</w:t>
      </w:r>
      <w:r>
        <w:rPr>
          <w:spacing w:val="-7"/>
        </w:rPr>
        <w:t xml:space="preserve"> </w:t>
      </w:r>
      <w:r>
        <w:t>tournament</w:t>
      </w:r>
      <w:r>
        <w:rPr>
          <w:spacing w:val="-7"/>
        </w:rPr>
        <w:t xml:space="preserve"> </w:t>
      </w:r>
      <w:r>
        <w:t>se- lection</w:t>
      </w:r>
      <w:r>
        <w:rPr>
          <w:spacing w:val="-12"/>
        </w:rPr>
        <w:t xml:space="preserve"> </w:t>
      </w:r>
      <w:r>
        <w:t>to</w:t>
      </w:r>
      <w:r>
        <w:rPr>
          <w:spacing w:val="-12"/>
        </w:rPr>
        <w:t xml:space="preserve"> </w:t>
      </w:r>
      <w:r>
        <w:t>evolve</w:t>
      </w:r>
      <w:r>
        <w:rPr>
          <w:spacing w:val="-12"/>
        </w:rPr>
        <w:t xml:space="preserve"> </w:t>
      </w:r>
      <w:r>
        <w:t>network</w:t>
      </w:r>
      <w:r>
        <w:rPr>
          <w:spacing w:val="-12"/>
        </w:rPr>
        <w:t xml:space="preserve"> </w:t>
      </w:r>
      <w:proofErr w:type="gramStart"/>
      <w:r>
        <w:t>groups,</w:t>
      </w:r>
      <w:r>
        <w:rPr>
          <w:spacing w:val="-12"/>
        </w:rPr>
        <w:t xml:space="preserve"> </w:t>
      </w:r>
      <w:r>
        <w:t>and</w:t>
      </w:r>
      <w:proofErr w:type="gramEnd"/>
      <w:r>
        <w:rPr>
          <w:spacing w:val="-12"/>
        </w:rPr>
        <w:t xml:space="preserve"> </w:t>
      </w:r>
      <w:r>
        <w:t>achieves</w:t>
      </w:r>
      <w:r>
        <w:rPr>
          <w:spacing w:val="-12"/>
        </w:rPr>
        <w:t xml:space="preserve"> </w:t>
      </w:r>
      <w:r>
        <w:t>better</w:t>
      </w:r>
      <w:r>
        <w:rPr>
          <w:spacing w:val="-12"/>
        </w:rPr>
        <w:t xml:space="preserve"> </w:t>
      </w:r>
      <w:r>
        <w:t>results</w:t>
      </w:r>
      <w:r>
        <w:rPr>
          <w:spacing w:val="-12"/>
        </w:rPr>
        <w:t xml:space="preserve"> </w:t>
      </w:r>
      <w:r>
        <w:t>on</w:t>
      </w:r>
      <w:r>
        <w:t xml:space="preserve"> </w:t>
      </w:r>
      <w:proofErr w:type="spellStart"/>
      <w:r>
        <w:t>Imagenet</w:t>
      </w:r>
      <w:proofErr w:type="spellEnd"/>
      <w:r>
        <w:rPr>
          <w:spacing w:val="-4"/>
        </w:rPr>
        <w:t xml:space="preserve"> </w:t>
      </w:r>
      <w:r>
        <w:t>than</w:t>
      </w:r>
      <w:r>
        <w:rPr>
          <w:spacing w:val="-4"/>
        </w:rPr>
        <w:t xml:space="preserve"> </w:t>
      </w:r>
      <w:r>
        <w:t>the</w:t>
      </w:r>
      <w:r>
        <w:rPr>
          <w:spacing w:val="-4"/>
        </w:rPr>
        <w:t xml:space="preserve"> </w:t>
      </w:r>
      <w:r>
        <w:t>handmade</w:t>
      </w:r>
      <w:r>
        <w:rPr>
          <w:spacing w:val="-4"/>
        </w:rPr>
        <w:t xml:space="preserve"> </w:t>
      </w:r>
      <w:r>
        <w:t>model.</w:t>
      </w:r>
      <w:r>
        <w:rPr>
          <w:spacing w:val="-4"/>
        </w:rPr>
        <w:t xml:space="preserve"> </w:t>
      </w:r>
      <w:r>
        <w:t>Wang</w:t>
      </w:r>
      <w:r>
        <w:rPr>
          <w:spacing w:val="-4"/>
        </w:rPr>
        <w:t xml:space="preserve"> </w:t>
      </w:r>
      <w:r>
        <w:t>et</w:t>
      </w:r>
      <w:r>
        <w:rPr>
          <w:spacing w:val="-4"/>
        </w:rPr>
        <w:t xml:space="preserve"> </w:t>
      </w:r>
      <w:r>
        <w:t>al.</w:t>
      </w:r>
      <w:r>
        <w:rPr>
          <w:spacing w:val="-4"/>
        </w:rPr>
        <w:t xml:space="preserve"> </w:t>
      </w:r>
      <w:r>
        <w:t>[55]</w:t>
      </w:r>
      <w:r>
        <w:rPr>
          <w:spacing w:val="-4"/>
        </w:rPr>
        <w:t xml:space="preserve"> </w:t>
      </w:r>
      <w:r>
        <w:t>designed an effective evolutionary algorithm to optimize the generator within the framework of GANs. This method can effectively improve the generation performance and training stability of GAN</w:t>
      </w:r>
      <w:r>
        <w:rPr>
          <w:spacing w:val="-13"/>
        </w:rPr>
        <w:t xml:space="preserve"> </w:t>
      </w:r>
      <w:r>
        <w:t>model.</w:t>
      </w:r>
      <w:r>
        <w:rPr>
          <w:spacing w:val="-12"/>
        </w:rPr>
        <w:t xml:space="preserve"> </w:t>
      </w:r>
      <w:r>
        <w:t>Yin</w:t>
      </w:r>
      <w:r>
        <w:rPr>
          <w:spacing w:val="-13"/>
        </w:rPr>
        <w:t xml:space="preserve"> </w:t>
      </w:r>
      <w:r>
        <w:t>[56]</w:t>
      </w:r>
      <w:r>
        <w:rPr>
          <w:spacing w:val="-12"/>
        </w:rPr>
        <w:t xml:space="preserve"> </w:t>
      </w:r>
      <w:r>
        <w:t>uses</w:t>
      </w:r>
      <w:r>
        <w:rPr>
          <w:spacing w:val="-13"/>
        </w:rPr>
        <w:t xml:space="preserve"> </w:t>
      </w:r>
      <w:r>
        <w:t>evolutionary</w:t>
      </w:r>
      <w:r>
        <w:rPr>
          <w:spacing w:val="-12"/>
        </w:rPr>
        <w:t xml:space="preserve"> </w:t>
      </w:r>
      <w:proofErr w:type="spellStart"/>
      <w:r>
        <w:t>multiobjective</w:t>
      </w:r>
      <w:proofErr w:type="spellEnd"/>
      <w:r>
        <w:rPr>
          <w:spacing w:val="-13"/>
        </w:rPr>
        <w:t xml:space="preserve"> </w:t>
      </w:r>
      <w:r>
        <w:t>method to design CNN architecture, which uses probabilistic SMBO</w:t>
      </w:r>
      <w:r>
        <w:rPr>
          <w:spacing w:val="40"/>
        </w:rPr>
        <w:t xml:space="preserve"> </w:t>
      </w:r>
      <w:r>
        <w:t>to</w:t>
      </w:r>
      <w:r>
        <w:rPr>
          <w:spacing w:val="-5"/>
        </w:rPr>
        <w:t xml:space="preserve"> </w:t>
      </w:r>
      <w:r>
        <w:t>maximize</w:t>
      </w:r>
      <w:r>
        <w:rPr>
          <w:spacing w:val="-5"/>
        </w:rPr>
        <w:t xml:space="preserve"> </w:t>
      </w:r>
      <w:r>
        <w:t>classification</w:t>
      </w:r>
      <w:r>
        <w:rPr>
          <w:spacing w:val="-5"/>
        </w:rPr>
        <w:t xml:space="preserve"> </w:t>
      </w:r>
      <w:r>
        <w:t>performance</w:t>
      </w:r>
      <w:r>
        <w:rPr>
          <w:spacing w:val="-5"/>
        </w:rPr>
        <w:t xml:space="preserve"> </w:t>
      </w:r>
      <w:r>
        <w:t>and</w:t>
      </w:r>
      <w:r>
        <w:rPr>
          <w:spacing w:val="-5"/>
        </w:rPr>
        <w:t xml:space="preserve"> </w:t>
      </w:r>
      <w:r>
        <w:t>minimize</w:t>
      </w:r>
      <w:r>
        <w:rPr>
          <w:spacing w:val="-5"/>
        </w:rPr>
        <w:t xml:space="preserve"> </w:t>
      </w:r>
      <w:r>
        <w:t>network reasoning time. Elsken et al. [57] described NAS as a bi- objective</w:t>
      </w:r>
      <w:r>
        <w:rPr>
          <w:spacing w:val="-4"/>
        </w:rPr>
        <w:t xml:space="preserve"> </w:t>
      </w:r>
      <w:r>
        <w:t>optimization</w:t>
      </w:r>
      <w:r>
        <w:rPr>
          <w:spacing w:val="-4"/>
        </w:rPr>
        <w:t xml:space="preserve"> </w:t>
      </w:r>
      <w:r>
        <w:t>problem,</w:t>
      </w:r>
      <w:r>
        <w:rPr>
          <w:spacing w:val="-4"/>
        </w:rPr>
        <w:t xml:space="preserve"> </w:t>
      </w:r>
      <w:r>
        <w:t>in</w:t>
      </w:r>
      <w:r>
        <w:rPr>
          <w:spacing w:val="-4"/>
        </w:rPr>
        <w:t xml:space="preserve"> </w:t>
      </w:r>
      <w:r>
        <w:t>which</w:t>
      </w:r>
      <w:r>
        <w:rPr>
          <w:spacing w:val="-4"/>
        </w:rPr>
        <w:t xml:space="preserve"> </w:t>
      </w:r>
      <w:r>
        <w:t>two</w:t>
      </w:r>
      <w:r>
        <w:rPr>
          <w:spacing w:val="-4"/>
        </w:rPr>
        <w:t xml:space="preserve"> </w:t>
      </w:r>
      <w:r>
        <w:t>objectives</w:t>
      </w:r>
      <w:r>
        <w:rPr>
          <w:spacing w:val="-4"/>
        </w:rPr>
        <w:t xml:space="preserve"> </w:t>
      </w:r>
      <w:r>
        <w:t>are</w:t>
      </w:r>
      <w:r>
        <w:rPr>
          <w:spacing w:val="-4"/>
        </w:rPr>
        <w:t xml:space="preserve"> </w:t>
      </w:r>
      <w:r>
        <w:t>to maximize</w:t>
      </w:r>
      <w:r>
        <w:rPr>
          <w:spacing w:val="-8"/>
        </w:rPr>
        <w:t xml:space="preserve"> </w:t>
      </w:r>
      <w:r>
        <w:t>performance</w:t>
      </w:r>
      <w:r>
        <w:rPr>
          <w:spacing w:val="-8"/>
        </w:rPr>
        <w:t xml:space="preserve"> </w:t>
      </w:r>
      <w:r>
        <w:t>and</w:t>
      </w:r>
      <w:r>
        <w:rPr>
          <w:spacing w:val="-8"/>
        </w:rPr>
        <w:t xml:space="preserve"> </w:t>
      </w:r>
      <w:r>
        <w:t>minimize</w:t>
      </w:r>
      <w:r>
        <w:rPr>
          <w:spacing w:val="-8"/>
        </w:rPr>
        <w:t xml:space="preserve"> </w:t>
      </w:r>
      <w:r>
        <w:t>computing</w:t>
      </w:r>
      <w:r>
        <w:rPr>
          <w:spacing w:val="-8"/>
        </w:rPr>
        <w:t xml:space="preserve"> </w:t>
      </w:r>
      <w:r>
        <w:t>resources.</w:t>
      </w:r>
      <w:r>
        <w:rPr>
          <w:spacing w:val="-8"/>
        </w:rPr>
        <w:t xml:space="preserve"> </w:t>
      </w:r>
      <w:r>
        <w:t xml:space="preserve">Lu et al. [58] proposed </w:t>
      </w:r>
      <w:proofErr w:type="spellStart"/>
      <w:r>
        <w:t>nsganet</w:t>
      </w:r>
      <w:proofErr w:type="spellEnd"/>
      <w:r>
        <w:t xml:space="preserve">, which can automatically design the network, maximize the model </w:t>
      </w:r>
      <w:proofErr w:type="gramStart"/>
      <w:r>
        <w:t>performance</w:t>
      </w:r>
      <w:proofErr w:type="gramEnd"/>
      <w:r>
        <w:t xml:space="preserve"> and minimize</w:t>
      </w:r>
      <w:r>
        <w:t xml:space="preserve"> floating point operations (flops).</w:t>
      </w:r>
    </w:p>
    <w:p w14:paraId="6B22C1E4" w14:textId="77777777" w:rsidR="00DB4E42" w:rsidRDefault="00DB4E42">
      <w:pPr>
        <w:pStyle w:val="BodyText"/>
        <w:spacing w:before="5"/>
        <w:rPr>
          <w:sz w:val="33"/>
        </w:rPr>
      </w:pPr>
    </w:p>
    <w:p w14:paraId="2F753E84" w14:textId="77777777" w:rsidR="00DB4E42" w:rsidRDefault="00EE7020">
      <w:pPr>
        <w:pStyle w:val="ListParagraph"/>
        <w:numPr>
          <w:ilvl w:val="0"/>
          <w:numId w:val="5"/>
        </w:numPr>
        <w:tabs>
          <w:tab w:val="left" w:pos="413"/>
        </w:tabs>
        <w:ind w:left="412" w:right="0" w:hanging="294"/>
        <w:jc w:val="both"/>
        <w:rPr>
          <w:i/>
          <w:sz w:val="20"/>
        </w:rPr>
      </w:pPr>
      <w:r>
        <w:rPr>
          <w:i/>
          <w:spacing w:val="-2"/>
          <w:sz w:val="20"/>
        </w:rPr>
        <w:t>Surrogate</w:t>
      </w:r>
    </w:p>
    <w:p w14:paraId="3FEC1D01" w14:textId="77777777" w:rsidR="00DB4E42" w:rsidRDefault="00EE7020">
      <w:pPr>
        <w:pStyle w:val="BodyText"/>
        <w:spacing w:before="102" w:line="249" w:lineRule="auto"/>
        <w:ind w:left="119" w:right="38" w:firstLine="199"/>
        <w:jc w:val="both"/>
      </w:pPr>
      <w:r>
        <w:t xml:space="preserve">A major disadvantage of </w:t>
      </w:r>
      <w:proofErr w:type="spellStart"/>
      <w:r>
        <w:t>EvoNAS</w:t>
      </w:r>
      <w:proofErr w:type="spellEnd"/>
      <w:r>
        <w:t xml:space="preserve"> is that in the process of evolutionary</w:t>
      </w:r>
      <w:r>
        <w:rPr>
          <w:spacing w:val="-2"/>
        </w:rPr>
        <w:t xml:space="preserve"> </w:t>
      </w:r>
      <w:r>
        <w:t>optimization,</w:t>
      </w:r>
      <w:r>
        <w:rPr>
          <w:spacing w:val="-2"/>
        </w:rPr>
        <w:t xml:space="preserve"> </w:t>
      </w:r>
      <w:r>
        <w:t>each</w:t>
      </w:r>
      <w:r>
        <w:rPr>
          <w:spacing w:val="-2"/>
        </w:rPr>
        <w:t xml:space="preserve"> </w:t>
      </w:r>
      <w:r>
        <w:t>new</w:t>
      </w:r>
      <w:r>
        <w:rPr>
          <w:spacing w:val="-2"/>
        </w:rPr>
        <w:t xml:space="preserve"> </w:t>
      </w:r>
      <w:r>
        <w:t>candidate</w:t>
      </w:r>
      <w:r>
        <w:rPr>
          <w:spacing w:val="-2"/>
        </w:rPr>
        <w:t xml:space="preserve"> </w:t>
      </w:r>
      <w:r>
        <w:t>neural</w:t>
      </w:r>
      <w:r>
        <w:rPr>
          <w:spacing w:val="-2"/>
        </w:rPr>
        <w:t xml:space="preserve"> </w:t>
      </w:r>
      <w:r>
        <w:t>network needs to be trained on the training dataset and then evaluated on the validation dataset to</w:t>
      </w:r>
      <w:r>
        <w:t xml:space="preserve"> avoid over-fitting. Therefore, if</w:t>
      </w:r>
      <w:r>
        <w:rPr>
          <w:spacing w:val="80"/>
        </w:rPr>
        <w:t xml:space="preserve"> </w:t>
      </w:r>
      <w:r>
        <w:t xml:space="preserve">the network is large and the training dataset is large, the architecture evaluation in </w:t>
      </w:r>
      <w:proofErr w:type="spellStart"/>
      <w:r>
        <w:t>EvoNAS</w:t>
      </w:r>
      <w:proofErr w:type="spellEnd"/>
      <w:r>
        <w:t xml:space="preserve"> may take several hours. Because EAS is a kind of </w:t>
      </w:r>
      <w:proofErr w:type="gramStart"/>
      <w:r>
        <w:t>group based</w:t>
      </w:r>
      <w:proofErr w:type="gramEnd"/>
      <w:r>
        <w:t xml:space="preserve"> search methods, they usually</w:t>
      </w:r>
      <w:r>
        <w:rPr>
          <w:spacing w:val="-3"/>
        </w:rPr>
        <w:t xml:space="preserve"> </w:t>
      </w:r>
      <w:r>
        <w:t>need</w:t>
      </w:r>
      <w:r>
        <w:rPr>
          <w:spacing w:val="-2"/>
        </w:rPr>
        <w:t xml:space="preserve"> </w:t>
      </w:r>
      <w:r>
        <w:t>a</w:t>
      </w:r>
      <w:r>
        <w:rPr>
          <w:spacing w:val="-3"/>
        </w:rPr>
        <w:t xml:space="preserve"> </w:t>
      </w:r>
      <w:r>
        <w:t>lot</w:t>
      </w:r>
      <w:r>
        <w:rPr>
          <w:spacing w:val="-2"/>
        </w:rPr>
        <w:t xml:space="preserve"> </w:t>
      </w:r>
      <w:r>
        <w:t>of</w:t>
      </w:r>
      <w:r>
        <w:rPr>
          <w:spacing w:val="-3"/>
        </w:rPr>
        <w:t xml:space="preserve"> </w:t>
      </w:r>
      <w:r>
        <w:t>fitness</w:t>
      </w:r>
      <w:r>
        <w:rPr>
          <w:spacing w:val="-2"/>
        </w:rPr>
        <w:t xml:space="preserve"> </w:t>
      </w:r>
      <w:r>
        <w:t>evaluation,</w:t>
      </w:r>
      <w:r>
        <w:rPr>
          <w:spacing w:val="-3"/>
        </w:rPr>
        <w:t xml:space="preserve"> </w:t>
      </w:r>
      <w:r>
        <w:t>whi</w:t>
      </w:r>
      <w:r>
        <w:t>ch</w:t>
      </w:r>
      <w:r>
        <w:rPr>
          <w:spacing w:val="-2"/>
        </w:rPr>
        <w:t xml:space="preserve"> </w:t>
      </w:r>
      <w:r>
        <w:t>makes</w:t>
      </w:r>
      <w:r>
        <w:rPr>
          <w:spacing w:val="-3"/>
        </w:rPr>
        <w:t xml:space="preserve"> </w:t>
      </w:r>
      <w:proofErr w:type="spellStart"/>
      <w:r>
        <w:t>EvoNAS</w:t>
      </w:r>
      <w:proofErr w:type="spellEnd"/>
      <w:r>
        <w:t xml:space="preserve"> computationally difficult to implement. For example, on CI- FAR10 and CIFAR100 datasets, CNN-GA [59] consumes 35 GPU</w:t>
      </w:r>
      <w:r>
        <w:rPr>
          <w:spacing w:val="-11"/>
        </w:rPr>
        <w:t xml:space="preserve"> </w:t>
      </w:r>
      <w:r>
        <w:t>days</w:t>
      </w:r>
      <w:r>
        <w:rPr>
          <w:spacing w:val="-11"/>
        </w:rPr>
        <w:t xml:space="preserve"> </w:t>
      </w:r>
      <w:r>
        <w:t>and</w:t>
      </w:r>
      <w:r>
        <w:rPr>
          <w:spacing w:val="-11"/>
        </w:rPr>
        <w:t xml:space="preserve"> </w:t>
      </w:r>
      <w:r>
        <w:t>40</w:t>
      </w:r>
      <w:r>
        <w:rPr>
          <w:spacing w:val="-11"/>
        </w:rPr>
        <w:t xml:space="preserve"> </w:t>
      </w:r>
      <w:r>
        <w:t>GPU</w:t>
      </w:r>
      <w:r>
        <w:rPr>
          <w:spacing w:val="-11"/>
        </w:rPr>
        <w:t xml:space="preserve"> </w:t>
      </w:r>
      <w:r>
        <w:t>days</w:t>
      </w:r>
      <w:r>
        <w:rPr>
          <w:spacing w:val="-10"/>
        </w:rPr>
        <w:t xml:space="preserve"> </w:t>
      </w:r>
      <w:r>
        <w:t>respectively,</w:t>
      </w:r>
      <w:r>
        <w:rPr>
          <w:spacing w:val="-11"/>
        </w:rPr>
        <w:t xml:space="preserve"> </w:t>
      </w:r>
      <w:r>
        <w:t>genetic</w:t>
      </w:r>
      <w:r>
        <w:rPr>
          <w:spacing w:val="-11"/>
        </w:rPr>
        <w:t xml:space="preserve"> </w:t>
      </w:r>
      <w:r>
        <w:t>CNN</w:t>
      </w:r>
      <w:r>
        <w:rPr>
          <w:spacing w:val="-11"/>
        </w:rPr>
        <w:t xml:space="preserve"> </w:t>
      </w:r>
      <w:r>
        <w:rPr>
          <w:spacing w:val="-2"/>
        </w:rPr>
        <w:t>method</w:t>
      </w:r>
    </w:p>
    <w:p w14:paraId="60217B0A" w14:textId="77777777" w:rsidR="00DB4E42" w:rsidRDefault="00EE7020">
      <w:pPr>
        <w:pStyle w:val="BodyText"/>
        <w:spacing w:line="249" w:lineRule="auto"/>
        <w:ind w:left="119" w:right="38"/>
        <w:jc w:val="both"/>
      </w:pPr>
      <w:r>
        <w:t>[60] consumes 17 GPU days, and large-scale evolutionary algorithm [61</w:t>
      </w:r>
      <w:r>
        <w:t xml:space="preserve">] consumes 2750 GPU days. Therefore, in the case of limited computing resources, the agent model can ac- </w:t>
      </w:r>
      <w:proofErr w:type="spellStart"/>
      <w:r>
        <w:t>celerate</w:t>
      </w:r>
      <w:proofErr w:type="spellEnd"/>
      <w:r>
        <w:t xml:space="preserve"> the fitness evaluation in </w:t>
      </w:r>
      <w:proofErr w:type="spellStart"/>
      <w:r>
        <w:t>EvoNAS</w:t>
      </w:r>
      <w:proofErr w:type="spellEnd"/>
      <w:r>
        <w:t>. Agents are divided into high-level agents and low-level agents. The high-level agent and low-level agent rep</w:t>
      </w:r>
      <w:r>
        <w:t>resent the architecture level and the parameter level in the architecture respectively. High level agent representation predicts the accuracy of different neural networks by parameterizing the neural network architecture. However, the low-level agent solve</w:t>
      </w:r>
      <w:r>
        <w:t xml:space="preserve">s the complexity of using SGD optimization from scratch for each architecture after searching multiple architectures. The low-level agent is given a trained hypernetwork and neural network structure </w:t>
      </w:r>
      <w:proofErr w:type="spellStart"/>
      <w:r>
        <w:t>includ</w:t>
      </w:r>
      <w:proofErr w:type="spellEnd"/>
      <w:r>
        <w:t xml:space="preserve">- </w:t>
      </w:r>
      <w:proofErr w:type="spellStart"/>
      <w:r>
        <w:t>ing</w:t>
      </w:r>
      <w:proofErr w:type="spellEnd"/>
      <w:r>
        <w:t xml:space="preserve"> all sub architectures. The weight of the neur</w:t>
      </w:r>
      <w:r>
        <w:t>al network architecture inherits the weight from the hypernetwork. In the search process, the accuracy of using the weight inherited</w:t>
      </w:r>
      <w:r>
        <w:rPr>
          <w:spacing w:val="40"/>
        </w:rPr>
        <w:t xml:space="preserve"> </w:t>
      </w:r>
      <w:r>
        <w:t>from the hypernetwork becomes the standard for selecting the architecture. However, the correlation between the accuracy</w:t>
      </w:r>
      <w:r>
        <w:rPr>
          <w:spacing w:val="40"/>
        </w:rPr>
        <w:t xml:space="preserve"> </w:t>
      </w:r>
      <w:r>
        <w:t>of</w:t>
      </w:r>
      <w:r>
        <w:t xml:space="preserve"> prediction architecture and the final accuracy of neural architecture through weight sharing is not close. The neural architecture reference </w:t>
      </w:r>
      <w:proofErr w:type="spellStart"/>
      <w:r>
        <w:t>MSuNAS</w:t>
      </w:r>
      <w:proofErr w:type="spellEnd"/>
      <w:r>
        <w:t xml:space="preserve"> [62] we searched is not only sharing the weight of hypernetwork, but also fine-tuning through training agai</w:t>
      </w:r>
      <w:r>
        <w:t xml:space="preserve">n. </w:t>
      </w:r>
      <w:proofErr w:type="spellStart"/>
      <w:r>
        <w:t>MetaQNN</w:t>
      </w:r>
      <w:proofErr w:type="spellEnd"/>
      <w:r>
        <w:t xml:space="preserve"> [63] uses the agent model</w:t>
      </w:r>
      <w:r>
        <w:rPr>
          <w:spacing w:val="40"/>
        </w:rPr>
        <w:t xml:space="preserve"> </w:t>
      </w:r>
      <w:r>
        <w:t>to</w:t>
      </w:r>
      <w:r>
        <w:rPr>
          <w:spacing w:val="-5"/>
        </w:rPr>
        <w:t xml:space="preserve"> </w:t>
      </w:r>
      <w:r>
        <w:t>predict</w:t>
      </w:r>
      <w:r>
        <w:rPr>
          <w:spacing w:val="-3"/>
        </w:rPr>
        <w:t xml:space="preserve"> </w:t>
      </w:r>
      <w:r>
        <w:t>the</w:t>
      </w:r>
      <w:r>
        <w:rPr>
          <w:spacing w:val="-4"/>
        </w:rPr>
        <w:t xml:space="preserve"> </w:t>
      </w:r>
      <w:r>
        <w:t>final</w:t>
      </w:r>
      <w:r>
        <w:rPr>
          <w:spacing w:val="-3"/>
        </w:rPr>
        <w:t xml:space="preserve"> </w:t>
      </w:r>
      <w:r>
        <w:t>accuracy</w:t>
      </w:r>
      <w:r>
        <w:rPr>
          <w:spacing w:val="-5"/>
        </w:rPr>
        <w:t xml:space="preserve"> </w:t>
      </w:r>
      <w:r>
        <w:t>of</w:t>
      </w:r>
      <w:r>
        <w:rPr>
          <w:spacing w:val="-3"/>
        </w:rPr>
        <w:t xml:space="preserve"> </w:t>
      </w:r>
      <w:r>
        <w:t>candidate</w:t>
      </w:r>
      <w:r>
        <w:rPr>
          <w:spacing w:val="-4"/>
        </w:rPr>
        <w:t xml:space="preserve"> </w:t>
      </w:r>
      <w:r>
        <w:t>architectures</w:t>
      </w:r>
      <w:r>
        <w:rPr>
          <w:spacing w:val="-3"/>
        </w:rPr>
        <w:t xml:space="preserve"> </w:t>
      </w:r>
      <w:r>
        <w:t>(as</w:t>
      </w:r>
      <w:r>
        <w:rPr>
          <w:spacing w:val="-5"/>
        </w:rPr>
        <w:t xml:space="preserve"> </w:t>
      </w:r>
      <w:r>
        <w:rPr>
          <w:spacing w:val="-4"/>
        </w:rPr>
        <w:t>time</w:t>
      </w:r>
    </w:p>
    <w:p w14:paraId="7F7A1A00" w14:textId="77777777" w:rsidR="00DB4E42" w:rsidRDefault="00EE7020">
      <w:pPr>
        <w:pStyle w:val="BodyText"/>
        <w:spacing w:before="98" w:line="249" w:lineRule="auto"/>
        <w:ind w:left="119" w:right="177"/>
        <w:jc w:val="both"/>
      </w:pPr>
      <w:r>
        <w:br w:type="column"/>
      </w:r>
      <w:r>
        <w:t>series prediction) from the first 25% learning curve of SGD training.</w:t>
      </w:r>
      <w:r>
        <w:rPr>
          <w:spacing w:val="-8"/>
        </w:rPr>
        <w:t xml:space="preserve"> </w:t>
      </w:r>
      <w:r>
        <w:t>PNAs</w:t>
      </w:r>
      <w:r>
        <w:rPr>
          <w:spacing w:val="-8"/>
        </w:rPr>
        <w:t xml:space="preserve"> </w:t>
      </w:r>
      <w:r>
        <w:t>[64]</w:t>
      </w:r>
      <w:r>
        <w:rPr>
          <w:spacing w:val="-8"/>
        </w:rPr>
        <w:t xml:space="preserve"> </w:t>
      </w:r>
      <w:r>
        <w:t>uses</w:t>
      </w:r>
      <w:r>
        <w:rPr>
          <w:spacing w:val="-8"/>
        </w:rPr>
        <w:t xml:space="preserve"> </w:t>
      </w:r>
      <w:r>
        <w:t>an</w:t>
      </w:r>
      <w:r>
        <w:rPr>
          <w:spacing w:val="-8"/>
        </w:rPr>
        <w:t xml:space="preserve"> </w:t>
      </w:r>
      <w:r>
        <w:t>alternative</w:t>
      </w:r>
      <w:r>
        <w:rPr>
          <w:spacing w:val="-8"/>
        </w:rPr>
        <w:t xml:space="preserve"> </w:t>
      </w:r>
      <w:r>
        <w:t>model</w:t>
      </w:r>
      <w:r>
        <w:rPr>
          <w:spacing w:val="-8"/>
        </w:rPr>
        <w:t xml:space="preserve"> </w:t>
      </w:r>
      <w:r>
        <w:t>to</w:t>
      </w:r>
      <w:r>
        <w:rPr>
          <w:spacing w:val="-8"/>
        </w:rPr>
        <w:t xml:space="preserve"> </w:t>
      </w:r>
      <w:r>
        <w:t>predict</w:t>
      </w:r>
      <w:r>
        <w:rPr>
          <w:spacing w:val="-8"/>
        </w:rPr>
        <w:t xml:space="preserve"> </w:t>
      </w:r>
      <w:r>
        <w:t>the</w:t>
      </w:r>
      <w:r>
        <w:rPr>
          <w:spacing w:val="-8"/>
        </w:rPr>
        <w:t xml:space="preserve"> </w:t>
      </w:r>
      <w:r>
        <w:t>ac- curacy</w:t>
      </w:r>
      <w:r>
        <w:rPr>
          <w:spacing w:val="-11"/>
        </w:rPr>
        <w:t xml:space="preserve"> </w:t>
      </w:r>
      <w:r>
        <w:t>of</w:t>
      </w:r>
      <w:r>
        <w:rPr>
          <w:spacing w:val="-11"/>
        </w:rPr>
        <w:t xml:space="preserve"> </w:t>
      </w:r>
      <w:r>
        <w:t>the</w:t>
      </w:r>
      <w:r>
        <w:rPr>
          <w:spacing w:val="-11"/>
        </w:rPr>
        <w:t xml:space="preserve"> </w:t>
      </w:r>
      <w:r>
        <w:t>network</w:t>
      </w:r>
      <w:r>
        <w:rPr>
          <w:spacing w:val="-11"/>
        </w:rPr>
        <w:t xml:space="preserve"> </w:t>
      </w:r>
      <w:r>
        <w:t>architecture,</w:t>
      </w:r>
      <w:r>
        <w:rPr>
          <w:spacing w:val="-11"/>
        </w:rPr>
        <w:t xml:space="preserve"> </w:t>
      </w:r>
      <w:r>
        <w:t>adding</w:t>
      </w:r>
      <w:r>
        <w:rPr>
          <w:spacing w:val="-11"/>
        </w:rPr>
        <w:t xml:space="preserve"> </w:t>
      </w:r>
      <w:r>
        <w:t>an</w:t>
      </w:r>
      <w:r>
        <w:rPr>
          <w:spacing w:val="-11"/>
        </w:rPr>
        <w:t xml:space="preserve"> </w:t>
      </w:r>
      <w:r>
        <w:t>additional</w:t>
      </w:r>
      <w:r>
        <w:rPr>
          <w:spacing w:val="-11"/>
        </w:rPr>
        <w:t xml:space="preserve"> </w:t>
      </w:r>
      <w:r>
        <w:t>branch to</w:t>
      </w:r>
      <w:r>
        <w:rPr>
          <w:spacing w:val="-9"/>
        </w:rPr>
        <w:t xml:space="preserve"> </w:t>
      </w:r>
      <w:r>
        <w:t>the</w:t>
      </w:r>
      <w:r>
        <w:rPr>
          <w:spacing w:val="-9"/>
        </w:rPr>
        <w:t xml:space="preserve"> </w:t>
      </w:r>
      <w:r>
        <w:t>unit</w:t>
      </w:r>
      <w:r>
        <w:rPr>
          <w:spacing w:val="-9"/>
        </w:rPr>
        <w:t xml:space="preserve"> </w:t>
      </w:r>
      <w:r>
        <w:t>structure,</w:t>
      </w:r>
      <w:r>
        <w:rPr>
          <w:spacing w:val="-9"/>
        </w:rPr>
        <w:t xml:space="preserve"> </w:t>
      </w:r>
      <w:r>
        <w:t>which</w:t>
      </w:r>
      <w:r>
        <w:rPr>
          <w:spacing w:val="-10"/>
        </w:rPr>
        <w:t xml:space="preserve"> </w:t>
      </w:r>
      <w:r>
        <w:t>is</w:t>
      </w:r>
      <w:r>
        <w:rPr>
          <w:spacing w:val="-9"/>
        </w:rPr>
        <w:t xml:space="preserve"> </w:t>
      </w:r>
      <w:r>
        <w:t>repeatedly</w:t>
      </w:r>
      <w:r>
        <w:rPr>
          <w:spacing w:val="-9"/>
        </w:rPr>
        <w:t xml:space="preserve"> </w:t>
      </w:r>
      <w:r>
        <w:t>stacked</w:t>
      </w:r>
      <w:r>
        <w:rPr>
          <w:spacing w:val="-9"/>
        </w:rPr>
        <w:t xml:space="preserve"> </w:t>
      </w:r>
      <w:r>
        <w:t>together.</w:t>
      </w:r>
      <w:r>
        <w:rPr>
          <w:spacing w:val="-9"/>
        </w:rPr>
        <w:t xml:space="preserve"> </w:t>
      </w:r>
      <w:r>
        <w:t>Both methods</w:t>
      </w:r>
      <w:r>
        <w:rPr>
          <w:spacing w:val="35"/>
        </w:rPr>
        <w:t xml:space="preserve"> </w:t>
      </w:r>
      <w:r>
        <w:t>use</w:t>
      </w:r>
      <w:r>
        <w:rPr>
          <w:spacing w:val="35"/>
        </w:rPr>
        <w:t xml:space="preserve"> </w:t>
      </w:r>
      <w:r>
        <w:t>the</w:t>
      </w:r>
      <w:r>
        <w:rPr>
          <w:spacing w:val="35"/>
        </w:rPr>
        <w:t xml:space="preserve"> </w:t>
      </w:r>
      <w:r>
        <w:t>agent</w:t>
      </w:r>
      <w:r>
        <w:rPr>
          <w:spacing w:val="35"/>
        </w:rPr>
        <w:t xml:space="preserve"> </w:t>
      </w:r>
      <w:r>
        <w:t>method</w:t>
      </w:r>
      <w:r>
        <w:rPr>
          <w:spacing w:val="35"/>
        </w:rPr>
        <w:t xml:space="preserve"> </w:t>
      </w:r>
      <w:r>
        <w:t>to</w:t>
      </w:r>
      <w:r>
        <w:rPr>
          <w:spacing w:val="35"/>
        </w:rPr>
        <w:t xml:space="preserve"> </w:t>
      </w:r>
      <w:r>
        <w:t>evaluate</w:t>
      </w:r>
      <w:r>
        <w:rPr>
          <w:spacing w:val="35"/>
        </w:rPr>
        <w:t xml:space="preserve"> </w:t>
      </w:r>
      <w:r>
        <w:t>the</w:t>
      </w:r>
      <w:r>
        <w:rPr>
          <w:spacing w:val="35"/>
        </w:rPr>
        <w:t xml:space="preserve"> </w:t>
      </w:r>
      <w:r>
        <w:t>performance of neural architecture. However, the correlation between the prediction accuracy of</w:t>
      </w:r>
      <w:r>
        <w:t xml:space="preserve"> this method and the actual accuracy of the</w:t>
      </w:r>
      <w:r>
        <w:rPr>
          <w:spacing w:val="-8"/>
        </w:rPr>
        <w:t xml:space="preserve"> </w:t>
      </w:r>
      <w:r>
        <w:t>model</w:t>
      </w:r>
      <w:r>
        <w:rPr>
          <w:spacing w:val="-8"/>
        </w:rPr>
        <w:t xml:space="preserve"> </w:t>
      </w:r>
      <w:r>
        <w:t>is</w:t>
      </w:r>
      <w:r>
        <w:rPr>
          <w:spacing w:val="-8"/>
        </w:rPr>
        <w:t xml:space="preserve"> </w:t>
      </w:r>
      <w:r>
        <w:t>relatively</w:t>
      </w:r>
      <w:r>
        <w:rPr>
          <w:spacing w:val="-8"/>
        </w:rPr>
        <w:t xml:space="preserve"> </w:t>
      </w:r>
      <w:r>
        <w:t>low.</w:t>
      </w:r>
      <w:r>
        <w:rPr>
          <w:spacing w:val="-8"/>
        </w:rPr>
        <w:t xml:space="preserve"> </w:t>
      </w:r>
      <w:proofErr w:type="spellStart"/>
      <w:r>
        <w:t>OnceForAll</w:t>
      </w:r>
      <w:proofErr w:type="spellEnd"/>
      <w:r>
        <w:rPr>
          <w:spacing w:val="-8"/>
        </w:rPr>
        <w:t xml:space="preserve"> </w:t>
      </w:r>
      <w:r>
        <w:t>[65]</w:t>
      </w:r>
      <w:r>
        <w:rPr>
          <w:spacing w:val="-8"/>
        </w:rPr>
        <w:t xml:space="preserve"> </w:t>
      </w:r>
      <w:r>
        <w:t>also</w:t>
      </w:r>
      <w:r>
        <w:rPr>
          <w:spacing w:val="-8"/>
        </w:rPr>
        <w:t xml:space="preserve"> </w:t>
      </w:r>
      <w:r>
        <w:t>uses</w:t>
      </w:r>
      <w:r>
        <w:rPr>
          <w:spacing w:val="-8"/>
        </w:rPr>
        <w:t xml:space="preserve"> </w:t>
      </w:r>
      <w:r>
        <w:t>an</w:t>
      </w:r>
      <w:r>
        <w:rPr>
          <w:spacing w:val="-8"/>
        </w:rPr>
        <w:t xml:space="preserve"> </w:t>
      </w:r>
      <w:r>
        <w:t>agent model</w:t>
      </w:r>
      <w:r>
        <w:rPr>
          <w:spacing w:val="-9"/>
        </w:rPr>
        <w:t xml:space="preserve"> </w:t>
      </w:r>
      <w:r>
        <w:t>to</w:t>
      </w:r>
      <w:r>
        <w:rPr>
          <w:spacing w:val="-9"/>
        </w:rPr>
        <w:t xml:space="preserve"> </w:t>
      </w:r>
      <w:r>
        <w:t>predict</w:t>
      </w:r>
      <w:r>
        <w:rPr>
          <w:spacing w:val="-9"/>
        </w:rPr>
        <w:t xml:space="preserve"> </w:t>
      </w:r>
      <w:r>
        <w:t>the</w:t>
      </w:r>
      <w:r>
        <w:rPr>
          <w:spacing w:val="-9"/>
        </w:rPr>
        <w:t xml:space="preserve"> </w:t>
      </w:r>
      <w:r>
        <w:t>accuracy</w:t>
      </w:r>
      <w:r>
        <w:rPr>
          <w:spacing w:val="-9"/>
        </w:rPr>
        <w:t xml:space="preserve"> </w:t>
      </w:r>
      <w:r>
        <w:t>of</w:t>
      </w:r>
      <w:r>
        <w:rPr>
          <w:spacing w:val="-9"/>
        </w:rPr>
        <w:t xml:space="preserve"> </w:t>
      </w:r>
      <w:r>
        <w:t>architecture</w:t>
      </w:r>
      <w:r>
        <w:rPr>
          <w:spacing w:val="-9"/>
        </w:rPr>
        <w:t xml:space="preserve"> </w:t>
      </w:r>
      <w:r>
        <w:t>coding.</w:t>
      </w:r>
      <w:r>
        <w:rPr>
          <w:spacing w:val="-9"/>
        </w:rPr>
        <w:t xml:space="preserve"> </w:t>
      </w:r>
      <w:r>
        <w:t>However, the agent model is trained offline for the whole search space, so</w:t>
      </w:r>
      <w:r>
        <w:rPr>
          <w:spacing w:val="47"/>
        </w:rPr>
        <w:t xml:space="preserve"> </w:t>
      </w:r>
      <w:r>
        <w:t>it</w:t>
      </w:r>
      <w:r>
        <w:rPr>
          <w:spacing w:val="47"/>
        </w:rPr>
        <w:t xml:space="preserve"> </w:t>
      </w:r>
      <w:r>
        <w:t>needs</w:t>
      </w:r>
      <w:r>
        <w:rPr>
          <w:spacing w:val="48"/>
        </w:rPr>
        <w:t xml:space="preserve"> </w:t>
      </w:r>
      <w:proofErr w:type="gramStart"/>
      <w:r>
        <w:t>a</w:t>
      </w:r>
      <w:r>
        <w:rPr>
          <w:spacing w:val="47"/>
        </w:rPr>
        <w:t xml:space="preserve"> </w:t>
      </w:r>
      <w:r>
        <w:t>large</w:t>
      </w:r>
      <w:r>
        <w:rPr>
          <w:spacing w:val="47"/>
        </w:rPr>
        <w:t xml:space="preserve"> </w:t>
      </w:r>
      <w:r>
        <w:t>number</w:t>
      </w:r>
      <w:r>
        <w:rPr>
          <w:spacing w:val="48"/>
        </w:rPr>
        <w:t xml:space="preserve"> </w:t>
      </w:r>
      <w:r>
        <w:t>of</w:t>
      </w:r>
      <w:proofErr w:type="gramEnd"/>
      <w:r>
        <w:rPr>
          <w:spacing w:val="47"/>
        </w:rPr>
        <w:t xml:space="preserve"> </w:t>
      </w:r>
      <w:r>
        <w:t>samples</w:t>
      </w:r>
      <w:r>
        <w:rPr>
          <w:spacing w:val="47"/>
        </w:rPr>
        <w:t xml:space="preserve"> </w:t>
      </w:r>
      <w:r>
        <w:t>to</w:t>
      </w:r>
      <w:r>
        <w:rPr>
          <w:spacing w:val="48"/>
        </w:rPr>
        <w:t xml:space="preserve"> </w:t>
      </w:r>
      <w:r>
        <w:t>learn.</w:t>
      </w:r>
      <w:r>
        <w:rPr>
          <w:spacing w:val="47"/>
        </w:rPr>
        <w:t xml:space="preserve"> </w:t>
      </w:r>
      <w:proofErr w:type="spellStart"/>
      <w:r>
        <w:rPr>
          <w:spacing w:val="-2"/>
        </w:rPr>
        <w:t>ChamNet</w:t>
      </w:r>
      <w:proofErr w:type="spellEnd"/>
    </w:p>
    <w:p w14:paraId="0A447D5F" w14:textId="77777777" w:rsidR="00DB4E42" w:rsidRDefault="00EE7020">
      <w:pPr>
        <w:pStyle w:val="BodyText"/>
        <w:spacing w:line="249" w:lineRule="auto"/>
        <w:ind w:left="119" w:right="177"/>
        <w:jc w:val="both"/>
      </w:pPr>
      <w:r>
        <w:t xml:space="preserve">[66] trains many architectures through complete low-level </w:t>
      </w:r>
      <w:proofErr w:type="gramStart"/>
      <w:r>
        <w:t>optimization,</w:t>
      </w:r>
      <w:r>
        <w:rPr>
          <w:spacing w:val="-9"/>
        </w:rPr>
        <w:t xml:space="preserve"> </w:t>
      </w:r>
      <w:r>
        <w:t>and</w:t>
      </w:r>
      <w:proofErr w:type="gramEnd"/>
      <w:r>
        <w:rPr>
          <w:spacing w:val="-9"/>
        </w:rPr>
        <w:t xml:space="preserve"> </w:t>
      </w:r>
      <w:r>
        <w:t>selects</w:t>
      </w:r>
      <w:r>
        <w:rPr>
          <w:spacing w:val="-9"/>
        </w:rPr>
        <w:t xml:space="preserve"> </w:t>
      </w:r>
      <w:r>
        <w:t>only</w:t>
      </w:r>
      <w:r>
        <w:rPr>
          <w:spacing w:val="-9"/>
        </w:rPr>
        <w:t xml:space="preserve"> </w:t>
      </w:r>
      <w:r>
        <w:t>300</w:t>
      </w:r>
      <w:r>
        <w:rPr>
          <w:spacing w:val="-9"/>
        </w:rPr>
        <w:t xml:space="preserve"> </w:t>
      </w:r>
      <w:r>
        <w:t>high-precision</w:t>
      </w:r>
      <w:r>
        <w:rPr>
          <w:spacing w:val="-9"/>
        </w:rPr>
        <w:t xml:space="preserve"> </w:t>
      </w:r>
      <w:r>
        <w:t>samples</w:t>
      </w:r>
      <w:r>
        <w:rPr>
          <w:spacing w:val="-9"/>
        </w:rPr>
        <w:t xml:space="preserve"> </w:t>
      </w:r>
      <w:r>
        <w:t>with differe</w:t>
      </w:r>
      <w:r>
        <w:t>nt efficiency (trigger, delay, energy) to train alternative models offline. Our model only conducts online learning on samples close to Pareto frontier, which significantly improves the efficiency of architecture search. Our model evaluation method draws l</w:t>
      </w:r>
      <w:r>
        <w:t xml:space="preserve">essons from the idea of </w:t>
      </w:r>
      <w:proofErr w:type="spellStart"/>
      <w:r>
        <w:t>MSuNAS</w:t>
      </w:r>
      <w:proofErr w:type="spellEnd"/>
      <w:r>
        <w:t>.</w:t>
      </w:r>
    </w:p>
    <w:p w14:paraId="008A534C" w14:textId="77777777" w:rsidR="00DB4E42" w:rsidRDefault="00DB4E42">
      <w:pPr>
        <w:pStyle w:val="BodyText"/>
        <w:spacing w:before="2"/>
        <w:rPr>
          <w:sz w:val="30"/>
        </w:rPr>
      </w:pPr>
    </w:p>
    <w:p w14:paraId="55AA3D69" w14:textId="77777777" w:rsidR="00DB4E42" w:rsidRDefault="00EE7020">
      <w:pPr>
        <w:pStyle w:val="ListParagraph"/>
        <w:numPr>
          <w:ilvl w:val="0"/>
          <w:numId w:val="7"/>
        </w:numPr>
        <w:tabs>
          <w:tab w:val="left" w:pos="1217"/>
        </w:tabs>
        <w:spacing w:before="1"/>
        <w:ind w:left="1216" w:right="0" w:hanging="389"/>
        <w:jc w:val="left"/>
        <w:rPr>
          <w:sz w:val="20"/>
        </w:rPr>
      </w:pPr>
      <w:r>
        <w:rPr>
          <w:sz w:val="20"/>
        </w:rPr>
        <w:t>ARCHITECTURE</w:t>
      </w:r>
      <w:r>
        <w:rPr>
          <w:spacing w:val="69"/>
          <w:sz w:val="20"/>
        </w:rPr>
        <w:t xml:space="preserve"> </w:t>
      </w:r>
      <w:r>
        <w:rPr>
          <w:sz w:val="20"/>
        </w:rPr>
        <w:t>SEARCH</w:t>
      </w:r>
      <w:r>
        <w:rPr>
          <w:spacing w:val="69"/>
          <w:sz w:val="20"/>
        </w:rPr>
        <w:t xml:space="preserve"> </w:t>
      </w:r>
      <w:r>
        <w:rPr>
          <w:spacing w:val="-4"/>
          <w:sz w:val="20"/>
        </w:rPr>
        <w:t>SPACE</w:t>
      </w:r>
    </w:p>
    <w:p w14:paraId="7F02C4D3" w14:textId="77777777" w:rsidR="00DB4E42" w:rsidRDefault="00EE7020">
      <w:pPr>
        <w:pStyle w:val="BodyText"/>
        <w:spacing w:before="128" w:line="249" w:lineRule="auto"/>
        <w:ind w:left="119" w:right="177" w:firstLine="199"/>
        <w:jc w:val="both"/>
      </w:pPr>
      <w:r>
        <w:t>This section introduces the search space of the model, including the search space of GNN and CNN. The search of graph neural network includes structure and hyperparameter search. The structure sear</w:t>
      </w:r>
      <w:r>
        <w:t>ch includes the number of layers of the graph convolution layer and the width of the prediction layer of the graph network. Hyperparameter search includes learning rate, activation function type, dropout rate, etc. Con- volution network is a convolution ne</w:t>
      </w:r>
      <w:r>
        <w:t>twork architecture [48] that refers to the work of detecting CAN by convolution network.</w:t>
      </w:r>
      <w:r>
        <w:rPr>
          <w:spacing w:val="39"/>
        </w:rPr>
        <w:t xml:space="preserve"> </w:t>
      </w:r>
      <w:r>
        <w:t>Its</w:t>
      </w:r>
      <w:r>
        <w:rPr>
          <w:spacing w:val="39"/>
        </w:rPr>
        <w:t xml:space="preserve"> </w:t>
      </w:r>
      <w:r>
        <w:t>architecture</w:t>
      </w:r>
      <w:r>
        <w:rPr>
          <w:spacing w:val="39"/>
        </w:rPr>
        <w:t xml:space="preserve"> </w:t>
      </w:r>
      <w:r>
        <w:t>is</w:t>
      </w:r>
      <w:r>
        <w:rPr>
          <w:spacing w:val="38"/>
        </w:rPr>
        <w:t xml:space="preserve"> </w:t>
      </w:r>
      <w:r>
        <w:t>manually</w:t>
      </w:r>
      <w:r>
        <w:rPr>
          <w:spacing w:val="39"/>
        </w:rPr>
        <w:t xml:space="preserve"> </w:t>
      </w:r>
      <w:r>
        <w:t>designed</w:t>
      </w:r>
      <w:r>
        <w:rPr>
          <w:spacing w:val="39"/>
        </w:rPr>
        <w:t xml:space="preserve"> </w:t>
      </w:r>
      <w:r>
        <w:t>and</w:t>
      </w:r>
      <w:r>
        <w:rPr>
          <w:spacing w:val="39"/>
        </w:rPr>
        <w:t xml:space="preserve"> </w:t>
      </w:r>
      <w:r>
        <w:t>consists of one stem part and four res convolution block parts. The convolution</w:t>
      </w:r>
      <w:r>
        <w:rPr>
          <w:spacing w:val="-10"/>
        </w:rPr>
        <w:t xml:space="preserve"> </w:t>
      </w:r>
      <w:r>
        <w:t>part</w:t>
      </w:r>
      <w:r>
        <w:rPr>
          <w:spacing w:val="-10"/>
        </w:rPr>
        <w:t xml:space="preserve"> </w:t>
      </w:r>
      <w:r>
        <w:t>of</w:t>
      </w:r>
      <w:r>
        <w:rPr>
          <w:spacing w:val="-10"/>
        </w:rPr>
        <w:t xml:space="preserve"> </w:t>
      </w:r>
      <w:r>
        <w:t>our</w:t>
      </w:r>
      <w:r>
        <w:rPr>
          <w:spacing w:val="-10"/>
        </w:rPr>
        <w:t xml:space="preserve"> </w:t>
      </w:r>
      <w:r>
        <w:t>model</w:t>
      </w:r>
      <w:r>
        <w:rPr>
          <w:spacing w:val="-10"/>
        </w:rPr>
        <w:t xml:space="preserve"> </w:t>
      </w:r>
      <w:r>
        <w:t>retains</w:t>
      </w:r>
      <w:r>
        <w:rPr>
          <w:spacing w:val="-10"/>
        </w:rPr>
        <w:t xml:space="preserve"> </w:t>
      </w:r>
      <w:r>
        <w:t>the</w:t>
      </w:r>
      <w:r>
        <w:rPr>
          <w:spacing w:val="-10"/>
        </w:rPr>
        <w:t xml:space="preserve"> </w:t>
      </w:r>
      <w:r>
        <w:t>stem</w:t>
      </w:r>
      <w:r>
        <w:rPr>
          <w:spacing w:val="-10"/>
        </w:rPr>
        <w:t xml:space="preserve"> </w:t>
      </w:r>
      <w:r>
        <w:t>part</w:t>
      </w:r>
      <w:r>
        <w:rPr>
          <w:spacing w:val="-10"/>
        </w:rPr>
        <w:t xml:space="preserve"> </w:t>
      </w:r>
      <w:r>
        <w:t>and</w:t>
      </w:r>
      <w:r>
        <w:rPr>
          <w:spacing w:val="-10"/>
        </w:rPr>
        <w:t xml:space="preserve"> </w:t>
      </w:r>
      <w:r>
        <w:t>extracts eight positions on the four convolution blocks. There are five options for each of these eight locations.</w:t>
      </w:r>
    </w:p>
    <w:p w14:paraId="2845DC99" w14:textId="77777777" w:rsidR="00DB4E42" w:rsidRDefault="00DB4E42">
      <w:pPr>
        <w:pStyle w:val="BodyText"/>
        <w:spacing w:before="1"/>
        <w:rPr>
          <w:sz w:val="34"/>
        </w:rPr>
      </w:pPr>
    </w:p>
    <w:p w14:paraId="1B2C9C7F" w14:textId="77777777" w:rsidR="00DB4E42" w:rsidRDefault="00EE7020">
      <w:pPr>
        <w:pStyle w:val="ListParagraph"/>
        <w:numPr>
          <w:ilvl w:val="0"/>
          <w:numId w:val="4"/>
        </w:numPr>
        <w:tabs>
          <w:tab w:val="left" w:pos="391"/>
        </w:tabs>
        <w:ind w:right="0"/>
        <w:jc w:val="both"/>
        <w:rPr>
          <w:i/>
          <w:sz w:val="20"/>
        </w:rPr>
      </w:pPr>
      <w:r>
        <w:rPr>
          <w:i/>
          <w:sz w:val="20"/>
        </w:rPr>
        <w:t>GNN</w:t>
      </w:r>
      <w:r>
        <w:rPr>
          <w:i/>
          <w:spacing w:val="2"/>
          <w:sz w:val="20"/>
        </w:rPr>
        <w:t xml:space="preserve"> </w:t>
      </w:r>
      <w:r>
        <w:rPr>
          <w:i/>
          <w:sz w:val="20"/>
        </w:rPr>
        <w:t>architecture</w:t>
      </w:r>
      <w:r>
        <w:rPr>
          <w:i/>
          <w:spacing w:val="3"/>
          <w:sz w:val="20"/>
        </w:rPr>
        <w:t xml:space="preserve"> </w:t>
      </w:r>
      <w:r>
        <w:rPr>
          <w:i/>
          <w:spacing w:val="-2"/>
          <w:sz w:val="20"/>
        </w:rPr>
        <w:t>search</w:t>
      </w:r>
    </w:p>
    <w:p w14:paraId="197C6F7C" w14:textId="77777777" w:rsidR="00DB4E42" w:rsidRDefault="00EE7020">
      <w:pPr>
        <w:pStyle w:val="BodyText"/>
        <w:spacing w:before="105" w:line="249" w:lineRule="auto"/>
        <w:ind w:left="119" w:right="177" w:firstLine="199"/>
        <w:jc w:val="both"/>
      </w:pPr>
      <w:r>
        <w:t xml:space="preserve">The specific genes and corresponding relationships </w:t>
      </w:r>
      <w:r>
        <w:t xml:space="preserve">are shown in Table </w:t>
      </w:r>
      <w:proofErr w:type="spellStart"/>
      <w:r>
        <w:t>I.The</w:t>
      </w:r>
      <w:proofErr w:type="spellEnd"/>
      <w:r>
        <w:t xml:space="preserve"> chromosome is divided into nine parts. The first part of chromosome is position 0. There is a gene indicating whether to use the direction information of graph data constructed by CAN IDs. The graph data can determine the</w:t>
      </w:r>
      <w:r>
        <w:rPr>
          <w:spacing w:val="40"/>
        </w:rPr>
        <w:t xml:space="preserve"> </w:t>
      </w:r>
      <w:r>
        <w:t>direction</w:t>
      </w:r>
      <w:r>
        <w:rPr>
          <w:spacing w:val="40"/>
        </w:rPr>
        <w:t xml:space="preserve"> </w:t>
      </w:r>
      <w:r>
        <w:t>of</w:t>
      </w:r>
      <w:r>
        <w:rPr>
          <w:spacing w:val="40"/>
        </w:rPr>
        <w:t xml:space="preserve"> </w:t>
      </w:r>
      <w:r>
        <w:t>the</w:t>
      </w:r>
      <w:r>
        <w:rPr>
          <w:spacing w:val="40"/>
        </w:rPr>
        <w:t xml:space="preserve"> </w:t>
      </w:r>
      <w:r>
        <w:t>edge</w:t>
      </w:r>
      <w:r>
        <w:rPr>
          <w:spacing w:val="40"/>
        </w:rPr>
        <w:t xml:space="preserve"> </w:t>
      </w:r>
      <w:r>
        <w:t>of</w:t>
      </w:r>
      <w:r>
        <w:rPr>
          <w:spacing w:val="40"/>
        </w:rPr>
        <w:t xml:space="preserve"> </w:t>
      </w:r>
      <w:r>
        <w:t>the</w:t>
      </w:r>
      <w:r>
        <w:rPr>
          <w:spacing w:val="40"/>
        </w:rPr>
        <w:t xml:space="preserve"> </w:t>
      </w:r>
      <w:r>
        <w:t>directed</w:t>
      </w:r>
      <w:r>
        <w:rPr>
          <w:spacing w:val="40"/>
        </w:rPr>
        <w:t xml:space="preserve"> </w:t>
      </w:r>
      <w:r>
        <w:t>graph</w:t>
      </w:r>
      <w:r>
        <w:rPr>
          <w:spacing w:val="40"/>
        </w:rPr>
        <w:t xml:space="preserve"> </w:t>
      </w:r>
      <w:r>
        <w:t>according</w:t>
      </w:r>
      <w:r>
        <w:rPr>
          <w:spacing w:val="40"/>
        </w:rPr>
        <w:t xml:space="preserve"> </w:t>
      </w:r>
      <w:r>
        <w:t>to the sequential relationship between two adjacent frames. Specifically, the CAN IDs of the previous frame points to the next</w:t>
      </w:r>
      <w:r>
        <w:rPr>
          <w:spacing w:val="-4"/>
        </w:rPr>
        <w:t xml:space="preserve"> </w:t>
      </w:r>
      <w:r>
        <w:t>frame.</w:t>
      </w:r>
      <w:r>
        <w:rPr>
          <w:spacing w:val="-4"/>
        </w:rPr>
        <w:t xml:space="preserve"> </w:t>
      </w:r>
      <w:r>
        <w:t>Although</w:t>
      </w:r>
      <w:r>
        <w:rPr>
          <w:spacing w:val="-4"/>
        </w:rPr>
        <w:t xml:space="preserve"> </w:t>
      </w:r>
      <w:r>
        <w:t>using</w:t>
      </w:r>
      <w:r>
        <w:rPr>
          <w:spacing w:val="-4"/>
        </w:rPr>
        <w:t xml:space="preserve"> </w:t>
      </w:r>
      <w:r>
        <w:t>the</w:t>
      </w:r>
      <w:r>
        <w:rPr>
          <w:spacing w:val="-4"/>
        </w:rPr>
        <w:t xml:space="preserve"> </w:t>
      </w:r>
      <w:r>
        <w:t>direction</w:t>
      </w:r>
      <w:r>
        <w:rPr>
          <w:spacing w:val="-4"/>
        </w:rPr>
        <w:t xml:space="preserve"> </w:t>
      </w:r>
      <w:r>
        <w:t>of</w:t>
      </w:r>
      <w:r>
        <w:rPr>
          <w:spacing w:val="-4"/>
        </w:rPr>
        <w:t xml:space="preserve"> </w:t>
      </w:r>
      <w:r>
        <w:t>constructing</w:t>
      </w:r>
      <w:r>
        <w:rPr>
          <w:spacing w:val="-4"/>
        </w:rPr>
        <w:t xml:space="preserve"> </w:t>
      </w:r>
      <w:r>
        <w:t>graph data will make more use of</w:t>
      </w:r>
      <w:r>
        <w:t xml:space="preserve"> the information of graph data, the experimental results show that using more graph information does not necessarily improve the recognition accuracy. See</w:t>
      </w:r>
      <w:r>
        <w:rPr>
          <w:spacing w:val="40"/>
        </w:rPr>
        <w:t xml:space="preserve"> </w:t>
      </w:r>
      <w:r>
        <w:t>the next section for the analysis of specific experimental results.</w:t>
      </w:r>
      <w:r>
        <w:rPr>
          <w:spacing w:val="29"/>
        </w:rPr>
        <w:t xml:space="preserve"> </w:t>
      </w:r>
      <w:r>
        <w:t>According</w:t>
      </w:r>
      <w:r>
        <w:rPr>
          <w:spacing w:val="29"/>
        </w:rPr>
        <w:t xml:space="preserve"> </w:t>
      </w:r>
      <w:r>
        <w:t>to</w:t>
      </w:r>
      <w:r>
        <w:rPr>
          <w:spacing w:val="29"/>
        </w:rPr>
        <w:t xml:space="preserve"> </w:t>
      </w:r>
      <w:r>
        <w:t>the</w:t>
      </w:r>
      <w:r>
        <w:rPr>
          <w:spacing w:val="29"/>
        </w:rPr>
        <w:t xml:space="preserve"> </w:t>
      </w:r>
      <w:r>
        <w:t>formula</w:t>
      </w:r>
      <w:r>
        <w:rPr>
          <w:spacing w:val="29"/>
        </w:rPr>
        <w:t xml:space="preserve"> </w:t>
      </w:r>
      <w:r>
        <w:t>in</w:t>
      </w:r>
      <w:r>
        <w:rPr>
          <w:spacing w:val="29"/>
        </w:rPr>
        <w:t xml:space="preserve"> </w:t>
      </w:r>
      <w:r>
        <w:t>the</w:t>
      </w:r>
      <w:r>
        <w:rPr>
          <w:spacing w:val="29"/>
        </w:rPr>
        <w:t xml:space="preserve"> </w:t>
      </w:r>
      <w:r>
        <w:t>p</w:t>
      </w:r>
      <w:r>
        <w:t>revious</w:t>
      </w:r>
      <w:r>
        <w:rPr>
          <w:spacing w:val="29"/>
        </w:rPr>
        <w:t xml:space="preserve"> </w:t>
      </w:r>
      <w:r>
        <w:t>section,</w:t>
      </w:r>
      <w:r>
        <w:rPr>
          <w:spacing w:val="29"/>
        </w:rPr>
        <w:t xml:space="preserve"> </w:t>
      </w:r>
      <w:r>
        <w:t>it is necessary to obtain the Laplace matrix of each subgraph</w:t>
      </w:r>
      <w:r>
        <w:rPr>
          <w:spacing w:val="80"/>
        </w:rPr>
        <w:t xml:space="preserve"> </w:t>
      </w:r>
      <w:r>
        <w:t>and calculate the eigenvector of each subgraph. Whether to</w:t>
      </w:r>
      <w:r>
        <w:rPr>
          <w:spacing w:val="40"/>
        </w:rPr>
        <w:t xml:space="preserve"> </w:t>
      </w:r>
      <w:r>
        <w:t>use</w:t>
      </w:r>
      <w:r>
        <w:rPr>
          <w:spacing w:val="40"/>
        </w:rPr>
        <w:t xml:space="preserve"> </w:t>
      </w:r>
      <w:r>
        <w:t>regularization</w:t>
      </w:r>
      <w:r>
        <w:rPr>
          <w:spacing w:val="40"/>
        </w:rPr>
        <w:t xml:space="preserve"> </w:t>
      </w:r>
      <w:r>
        <w:t>for</w:t>
      </w:r>
      <w:r>
        <w:rPr>
          <w:spacing w:val="40"/>
        </w:rPr>
        <w:t xml:space="preserve"> </w:t>
      </w:r>
      <w:r>
        <w:t>Laplacian</w:t>
      </w:r>
      <w:r>
        <w:rPr>
          <w:spacing w:val="40"/>
        </w:rPr>
        <w:t xml:space="preserve"> </w:t>
      </w:r>
      <w:r>
        <w:t>matrix</w:t>
      </w:r>
      <w:r>
        <w:rPr>
          <w:spacing w:val="40"/>
        </w:rPr>
        <w:t xml:space="preserve"> </w:t>
      </w:r>
      <w:r>
        <w:t>before</w:t>
      </w:r>
      <w:r>
        <w:rPr>
          <w:spacing w:val="40"/>
        </w:rPr>
        <w:t xml:space="preserve"> </w:t>
      </w:r>
      <w:r>
        <w:t xml:space="preserve">calculating the eigenvector of each subgraph. The regularized Laplacian matrix </w:t>
      </w:r>
      <w:proofErr w:type="spellStart"/>
      <w:r>
        <w:rPr>
          <w:i/>
          <w:w w:val="115"/>
        </w:rPr>
        <w:t>L</w:t>
      </w:r>
      <w:r>
        <w:rPr>
          <w:i/>
          <w:w w:val="115"/>
          <w:vertAlign w:val="subscript"/>
        </w:rPr>
        <w:t>norm</w:t>
      </w:r>
      <w:proofErr w:type="spellEnd"/>
      <w:r>
        <w:rPr>
          <w:i/>
          <w:w w:val="115"/>
        </w:rPr>
        <w:t xml:space="preserve"> </w:t>
      </w:r>
      <w:r>
        <w:t xml:space="preserve">and the nonregularized Laplacian matrix </w:t>
      </w:r>
      <w:r>
        <w:rPr>
          <w:i/>
        </w:rPr>
        <w:t xml:space="preserve">L </w:t>
      </w:r>
      <w:r>
        <w:t>of</w:t>
      </w:r>
      <w:r>
        <w:rPr>
          <w:spacing w:val="80"/>
        </w:rPr>
        <w:t xml:space="preserve"> </w:t>
      </w:r>
      <w:r>
        <w:t>the graph network are expressed as (1)(2).</w:t>
      </w:r>
    </w:p>
    <w:p w14:paraId="55CD9620" w14:textId="77777777" w:rsidR="00DB4E42" w:rsidRDefault="00DB4E42">
      <w:pPr>
        <w:spacing w:line="249" w:lineRule="auto"/>
        <w:jc w:val="both"/>
        <w:sectPr w:rsidR="00DB4E42">
          <w:pgSz w:w="12240" w:h="15840"/>
          <w:pgMar w:top="1000" w:right="800" w:bottom="280" w:left="860" w:header="464" w:footer="0" w:gutter="0"/>
          <w:cols w:num="2" w:space="720" w:equalWidth="0">
            <w:col w:w="5181" w:space="79"/>
            <w:col w:w="5320"/>
          </w:cols>
        </w:sectPr>
      </w:pPr>
    </w:p>
    <w:p w14:paraId="4B053EAA" w14:textId="77777777" w:rsidR="00DB4E42" w:rsidRDefault="00EE7020">
      <w:pPr>
        <w:spacing w:before="136" w:line="182" w:lineRule="exact"/>
        <w:ind w:left="268" w:right="327"/>
        <w:jc w:val="center"/>
        <w:rPr>
          <w:sz w:val="16"/>
        </w:rPr>
      </w:pPr>
      <w:r>
        <w:rPr>
          <w:spacing w:val="-2"/>
          <w:sz w:val="16"/>
        </w:rPr>
        <w:lastRenderedPageBreak/>
        <w:t>TABLE</w:t>
      </w:r>
      <w:r>
        <w:rPr>
          <w:spacing w:val="4"/>
          <w:sz w:val="16"/>
        </w:rPr>
        <w:t xml:space="preserve"> </w:t>
      </w:r>
      <w:r>
        <w:rPr>
          <w:spacing w:val="-10"/>
          <w:sz w:val="16"/>
        </w:rPr>
        <w:t>I</w:t>
      </w:r>
    </w:p>
    <w:p w14:paraId="2341CEF6" w14:textId="77777777" w:rsidR="00DB4E42" w:rsidRDefault="00EE7020">
      <w:pPr>
        <w:spacing w:line="182" w:lineRule="exact"/>
        <w:ind w:left="269" w:right="326"/>
        <w:jc w:val="center"/>
        <w:rPr>
          <w:sz w:val="12"/>
        </w:rPr>
      </w:pPr>
      <w:r>
        <w:rPr>
          <w:w w:val="105"/>
          <w:sz w:val="16"/>
        </w:rPr>
        <w:t>GNN</w:t>
      </w:r>
      <w:r>
        <w:rPr>
          <w:spacing w:val="21"/>
          <w:w w:val="105"/>
          <w:sz w:val="16"/>
        </w:rPr>
        <w:t xml:space="preserve"> </w:t>
      </w:r>
      <w:r>
        <w:rPr>
          <w:w w:val="105"/>
          <w:sz w:val="12"/>
        </w:rPr>
        <w:t>SEARCH</w:t>
      </w:r>
      <w:r>
        <w:rPr>
          <w:spacing w:val="32"/>
          <w:w w:val="105"/>
          <w:sz w:val="12"/>
        </w:rPr>
        <w:t xml:space="preserve"> </w:t>
      </w:r>
      <w:r>
        <w:rPr>
          <w:spacing w:val="-2"/>
          <w:w w:val="105"/>
          <w:sz w:val="12"/>
        </w:rPr>
        <w:t>SPACE</w:t>
      </w:r>
    </w:p>
    <w:p w14:paraId="2EAD669F" w14:textId="77777777" w:rsidR="00DB4E42" w:rsidRDefault="00DB4E42">
      <w:pPr>
        <w:pStyle w:val="BodyText"/>
        <w:spacing w:before="8"/>
        <w:rPr>
          <w:sz w:val="15"/>
        </w:rPr>
      </w:pPr>
    </w:p>
    <w:tbl>
      <w:tblPr>
        <w:tblW w:w="0" w:type="auto"/>
        <w:tblInd w:w="1763" w:type="dxa"/>
        <w:tblLayout w:type="fixed"/>
        <w:tblCellMar>
          <w:left w:w="0" w:type="dxa"/>
          <w:right w:w="0" w:type="dxa"/>
        </w:tblCellMar>
        <w:tblLook w:val="01E0" w:firstRow="1" w:lastRow="1" w:firstColumn="1" w:lastColumn="1" w:noHBand="0" w:noVBand="0"/>
      </w:tblPr>
      <w:tblGrid>
        <w:gridCol w:w="494"/>
        <w:gridCol w:w="762"/>
        <w:gridCol w:w="3257"/>
        <w:gridCol w:w="2496"/>
      </w:tblGrid>
      <w:tr w:rsidR="00DB4E42" w14:paraId="51080241" w14:textId="77777777">
        <w:trPr>
          <w:trHeight w:val="164"/>
        </w:trPr>
        <w:tc>
          <w:tcPr>
            <w:tcW w:w="494" w:type="dxa"/>
            <w:tcBorders>
              <w:top w:val="single" w:sz="4" w:space="0" w:color="000000"/>
              <w:bottom w:val="single" w:sz="4" w:space="0" w:color="000000"/>
            </w:tcBorders>
          </w:tcPr>
          <w:p w14:paraId="4D469E87" w14:textId="77777777" w:rsidR="00DB4E42" w:rsidRDefault="00EE7020">
            <w:pPr>
              <w:pStyle w:val="TableParagraph"/>
              <w:spacing w:line="157" w:lineRule="exact"/>
              <w:ind w:left="106" w:right="106"/>
              <w:rPr>
                <w:sz w:val="16"/>
              </w:rPr>
            </w:pPr>
            <w:r>
              <w:rPr>
                <w:spacing w:val="-4"/>
                <w:sz w:val="16"/>
              </w:rPr>
              <w:t>Part</w:t>
            </w:r>
          </w:p>
        </w:tc>
        <w:tc>
          <w:tcPr>
            <w:tcW w:w="762" w:type="dxa"/>
            <w:tcBorders>
              <w:top w:val="single" w:sz="4" w:space="0" w:color="000000"/>
              <w:bottom w:val="single" w:sz="4" w:space="0" w:color="000000"/>
            </w:tcBorders>
          </w:tcPr>
          <w:p w14:paraId="293C86CC" w14:textId="77777777" w:rsidR="00DB4E42" w:rsidRDefault="00EE7020">
            <w:pPr>
              <w:pStyle w:val="TableParagraph"/>
              <w:spacing w:line="157" w:lineRule="exact"/>
              <w:ind w:left="106" w:right="107"/>
              <w:rPr>
                <w:sz w:val="16"/>
              </w:rPr>
            </w:pPr>
            <w:r>
              <w:rPr>
                <w:spacing w:val="-2"/>
                <w:sz w:val="16"/>
              </w:rPr>
              <w:t>Position</w:t>
            </w:r>
          </w:p>
        </w:tc>
        <w:tc>
          <w:tcPr>
            <w:tcW w:w="3257" w:type="dxa"/>
            <w:tcBorders>
              <w:top w:val="single" w:sz="4" w:space="0" w:color="000000"/>
              <w:bottom w:val="single" w:sz="4" w:space="0" w:color="000000"/>
            </w:tcBorders>
          </w:tcPr>
          <w:p w14:paraId="120C0D37" w14:textId="77777777" w:rsidR="00DB4E42" w:rsidRDefault="00EE7020">
            <w:pPr>
              <w:pStyle w:val="TableParagraph"/>
              <w:spacing w:line="157" w:lineRule="exact"/>
              <w:ind w:left="114" w:right="115"/>
              <w:rPr>
                <w:sz w:val="16"/>
              </w:rPr>
            </w:pPr>
            <w:r>
              <w:rPr>
                <w:spacing w:val="-2"/>
                <w:sz w:val="16"/>
              </w:rPr>
              <w:t>Meaning</w:t>
            </w:r>
          </w:p>
        </w:tc>
        <w:tc>
          <w:tcPr>
            <w:tcW w:w="2496" w:type="dxa"/>
            <w:tcBorders>
              <w:top w:val="single" w:sz="4" w:space="0" w:color="000000"/>
              <w:bottom w:val="single" w:sz="4" w:space="0" w:color="000000"/>
            </w:tcBorders>
          </w:tcPr>
          <w:p w14:paraId="7363A6EF" w14:textId="77777777" w:rsidR="00DB4E42" w:rsidRDefault="00EE7020">
            <w:pPr>
              <w:pStyle w:val="TableParagraph"/>
              <w:spacing w:line="157" w:lineRule="exact"/>
              <w:ind w:left="111" w:right="111"/>
              <w:rPr>
                <w:sz w:val="16"/>
              </w:rPr>
            </w:pPr>
            <w:r>
              <w:rPr>
                <w:sz w:val="16"/>
              </w:rPr>
              <w:t>Search</w:t>
            </w:r>
            <w:r>
              <w:rPr>
                <w:spacing w:val="10"/>
                <w:sz w:val="16"/>
              </w:rPr>
              <w:t xml:space="preserve"> </w:t>
            </w:r>
            <w:r>
              <w:rPr>
                <w:spacing w:val="-2"/>
                <w:sz w:val="16"/>
              </w:rPr>
              <w:t>space</w:t>
            </w:r>
          </w:p>
        </w:tc>
      </w:tr>
      <w:tr w:rsidR="00DB4E42" w14:paraId="23A84DC8" w14:textId="77777777">
        <w:trPr>
          <w:trHeight w:val="175"/>
        </w:trPr>
        <w:tc>
          <w:tcPr>
            <w:tcW w:w="494" w:type="dxa"/>
            <w:tcBorders>
              <w:top w:val="single" w:sz="4" w:space="0" w:color="000000"/>
            </w:tcBorders>
          </w:tcPr>
          <w:p w14:paraId="3B4B52F4" w14:textId="77777777" w:rsidR="00DB4E42" w:rsidRDefault="00EE7020">
            <w:pPr>
              <w:pStyle w:val="TableParagraph"/>
              <w:spacing w:line="143" w:lineRule="exact"/>
              <w:rPr>
                <w:sz w:val="16"/>
              </w:rPr>
            </w:pPr>
            <w:r>
              <w:rPr>
                <w:w w:val="99"/>
                <w:sz w:val="16"/>
              </w:rPr>
              <w:t>1</w:t>
            </w:r>
          </w:p>
        </w:tc>
        <w:tc>
          <w:tcPr>
            <w:tcW w:w="762" w:type="dxa"/>
            <w:tcBorders>
              <w:top w:val="single" w:sz="4" w:space="0" w:color="000000"/>
            </w:tcBorders>
          </w:tcPr>
          <w:p w14:paraId="53BA1E3A" w14:textId="77777777" w:rsidR="00DB4E42" w:rsidRDefault="00EE7020">
            <w:pPr>
              <w:pStyle w:val="TableParagraph"/>
              <w:spacing w:line="143" w:lineRule="exact"/>
              <w:ind w:right="1"/>
              <w:rPr>
                <w:sz w:val="16"/>
              </w:rPr>
            </w:pPr>
            <w:r>
              <w:rPr>
                <w:w w:val="99"/>
                <w:sz w:val="16"/>
              </w:rPr>
              <w:t>0</w:t>
            </w:r>
          </w:p>
        </w:tc>
        <w:tc>
          <w:tcPr>
            <w:tcW w:w="3257" w:type="dxa"/>
            <w:tcBorders>
              <w:top w:val="single" w:sz="4" w:space="0" w:color="000000"/>
            </w:tcBorders>
          </w:tcPr>
          <w:p w14:paraId="26266AC4" w14:textId="77777777" w:rsidR="00DB4E42" w:rsidRDefault="00EE7020">
            <w:pPr>
              <w:pStyle w:val="TableParagraph"/>
              <w:spacing w:line="143" w:lineRule="exact"/>
              <w:ind w:left="114" w:right="115"/>
              <w:rPr>
                <w:sz w:val="16"/>
              </w:rPr>
            </w:pPr>
            <w:r>
              <w:rPr>
                <w:sz w:val="16"/>
              </w:rPr>
              <w:t>directed/undirected</w:t>
            </w:r>
            <w:r>
              <w:rPr>
                <w:spacing w:val="2"/>
                <w:sz w:val="16"/>
              </w:rPr>
              <w:t xml:space="preserve"> </w:t>
            </w:r>
            <w:r>
              <w:rPr>
                <w:spacing w:val="-2"/>
                <w:sz w:val="16"/>
              </w:rPr>
              <w:t>graph</w:t>
            </w:r>
          </w:p>
        </w:tc>
        <w:tc>
          <w:tcPr>
            <w:tcW w:w="2496" w:type="dxa"/>
            <w:tcBorders>
              <w:top w:val="single" w:sz="4" w:space="0" w:color="000000"/>
            </w:tcBorders>
          </w:tcPr>
          <w:p w14:paraId="2ADAB6EC" w14:textId="77777777" w:rsidR="00DB4E42" w:rsidRDefault="00EE7020">
            <w:pPr>
              <w:pStyle w:val="TableParagraph"/>
              <w:spacing w:line="143" w:lineRule="exact"/>
              <w:ind w:left="111" w:right="111"/>
              <w:rPr>
                <w:sz w:val="16"/>
              </w:rPr>
            </w:pPr>
            <w:r>
              <w:rPr>
                <w:sz w:val="16"/>
              </w:rPr>
              <w:t>directed</w:t>
            </w:r>
            <w:r>
              <w:rPr>
                <w:spacing w:val="9"/>
                <w:sz w:val="16"/>
              </w:rPr>
              <w:t xml:space="preserve"> </w:t>
            </w:r>
            <w:r>
              <w:rPr>
                <w:spacing w:val="-2"/>
                <w:sz w:val="16"/>
              </w:rPr>
              <w:t>undirected</w:t>
            </w:r>
          </w:p>
        </w:tc>
      </w:tr>
      <w:tr w:rsidR="00DB4E42" w14:paraId="1269F3D4" w14:textId="77777777">
        <w:trPr>
          <w:trHeight w:val="179"/>
        </w:trPr>
        <w:tc>
          <w:tcPr>
            <w:tcW w:w="494" w:type="dxa"/>
          </w:tcPr>
          <w:p w14:paraId="0ABCC787" w14:textId="77777777" w:rsidR="00DB4E42" w:rsidRDefault="00EE7020">
            <w:pPr>
              <w:pStyle w:val="TableParagraph"/>
              <w:rPr>
                <w:sz w:val="16"/>
              </w:rPr>
            </w:pPr>
            <w:r>
              <w:rPr>
                <w:w w:val="99"/>
                <w:sz w:val="16"/>
              </w:rPr>
              <w:t>2</w:t>
            </w:r>
          </w:p>
        </w:tc>
        <w:tc>
          <w:tcPr>
            <w:tcW w:w="762" w:type="dxa"/>
          </w:tcPr>
          <w:p w14:paraId="073F3FAB" w14:textId="77777777" w:rsidR="00DB4E42" w:rsidRDefault="00EE7020">
            <w:pPr>
              <w:pStyle w:val="TableParagraph"/>
              <w:ind w:right="1"/>
              <w:rPr>
                <w:sz w:val="16"/>
              </w:rPr>
            </w:pPr>
            <w:r>
              <w:rPr>
                <w:w w:val="99"/>
                <w:sz w:val="16"/>
              </w:rPr>
              <w:t>1</w:t>
            </w:r>
          </w:p>
        </w:tc>
        <w:tc>
          <w:tcPr>
            <w:tcW w:w="3257" w:type="dxa"/>
          </w:tcPr>
          <w:p w14:paraId="207A2A63" w14:textId="77777777" w:rsidR="00DB4E42" w:rsidRDefault="00EE7020">
            <w:pPr>
              <w:pStyle w:val="TableParagraph"/>
              <w:ind w:left="114" w:right="115"/>
              <w:rPr>
                <w:sz w:val="16"/>
              </w:rPr>
            </w:pPr>
            <w:r>
              <w:rPr>
                <w:sz w:val="16"/>
              </w:rPr>
              <w:t>Whether</w:t>
            </w:r>
            <w:r>
              <w:rPr>
                <w:spacing w:val="9"/>
                <w:sz w:val="16"/>
              </w:rPr>
              <w:t xml:space="preserve"> </w:t>
            </w:r>
            <w:r>
              <w:rPr>
                <w:sz w:val="16"/>
              </w:rPr>
              <w:t>Normalization</w:t>
            </w:r>
            <w:r>
              <w:rPr>
                <w:spacing w:val="10"/>
                <w:sz w:val="16"/>
              </w:rPr>
              <w:t xml:space="preserve"> </w:t>
            </w:r>
            <w:r>
              <w:rPr>
                <w:sz w:val="16"/>
              </w:rPr>
              <w:t>of</w:t>
            </w:r>
            <w:r>
              <w:rPr>
                <w:spacing w:val="9"/>
                <w:sz w:val="16"/>
              </w:rPr>
              <w:t xml:space="preserve"> </w:t>
            </w:r>
            <w:r>
              <w:rPr>
                <w:spacing w:val="-2"/>
                <w:sz w:val="16"/>
              </w:rPr>
              <w:t>subgraph</w:t>
            </w:r>
          </w:p>
        </w:tc>
        <w:tc>
          <w:tcPr>
            <w:tcW w:w="2496" w:type="dxa"/>
          </w:tcPr>
          <w:p w14:paraId="09B8D256" w14:textId="77777777" w:rsidR="00DB4E42" w:rsidRDefault="00EE7020">
            <w:pPr>
              <w:pStyle w:val="TableParagraph"/>
              <w:ind w:left="111" w:right="111"/>
              <w:rPr>
                <w:sz w:val="16"/>
              </w:rPr>
            </w:pPr>
            <w:r>
              <w:rPr>
                <w:sz w:val="16"/>
              </w:rPr>
              <w:t>not</w:t>
            </w:r>
            <w:r>
              <w:rPr>
                <w:spacing w:val="9"/>
                <w:sz w:val="16"/>
              </w:rPr>
              <w:t xml:space="preserve"> </w:t>
            </w:r>
            <w:r>
              <w:rPr>
                <w:sz w:val="16"/>
              </w:rPr>
              <w:t>normalization</w:t>
            </w:r>
            <w:r>
              <w:rPr>
                <w:spacing w:val="10"/>
                <w:sz w:val="16"/>
              </w:rPr>
              <w:t xml:space="preserve"> </w:t>
            </w:r>
            <w:proofErr w:type="spellStart"/>
            <w:r>
              <w:rPr>
                <w:spacing w:val="-2"/>
                <w:sz w:val="16"/>
              </w:rPr>
              <w:t>normalization</w:t>
            </w:r>
            <w:proofErr w:type="spellEnd"/>
          </w:p>
        </w:tc>
      </w:tr>
      <w:tr w:rsidR="00DB4E42" w14:paraId="3D54C47E" w14:textId="77777777">
        <w:trPr>
          <w:trHeight w:val="179"/>
        </w:trPr>
        <w:tc>
          <w:tcPr>
            <w:tcW w:w="494" w:type="dxa"/>
          </w:tcPr>
          <w:p w14:paraId="05BBC38B" w14:textId="77777777" w:rsidR="00DB4E42" w:rsidRDefault="00EE7020">
            <w:pPr>
              <w:pStyle w:val="TableParagraph"/>
              <w:rPr>
                <w:sz w:val="16"/>
              </w:rPr>
            </w:pPr>
            <w:r>
              <w:rPr>
                <w:w w:val="99"/>
                <w:sz w:val="16"/>
              </w:rPr>
              <w:t>3</w:t>
            </w:r>
          </w:p>
        </w:tc>
        <w:tc>
          <w:tcPr>
            <w:tcW w:w="762" w:type="dxa"/>
          </w:tcPr>
          <w:p w14:paraId="0F494F77" w14:textId="77777777" w:rsidR="00DB4E42" w:rsidRDefault="00EE7020">
            <w:pPr>
              <w:pStyle w:val="TableParagraph"/>
              <w:ind w:left="106" w:right="107"/>
              <w:rPr>
                <w:sz w:val="16"/>
              </w:rPr>
            </w:pPr>
            <w:r>
              <w:rPr>
                <w:w w:val="95"/>
                <w:sz w:val="16"/>
              </w:rPr>
              <w:t>2-</w:t>
            </w:r>
            <w:r>
              <w:rPr>
                <w:spacing w:val="-10"/>
                <w:sz w:val="16"/>
              </w:rPr>
              <w:t>3</w:t>
            </w:r>
          </w:p>
        </w:tc>
        <w:tc>
          <w:tcPr>
            <w:tcW w:w="3257" w:type="dxa"/>
          </w:tcPr>
          <w:p w14:paraId="0A7A42E7" w14:textId="77777777" w:rsidR="00DB4E42" w:rsidRDefault="00EE7020">
            <w:pPr>
              <w:pStyle w:val="TableParagraph"/>
              <w:ind w:left="114" w:right="115"/>
              <w:rPr>
                <w:sz w:val="16"/>
              </w:rPr>
            </w:pPr>
            <w:r>
              <w:rPr>
                <w:sz w:val="16"/>
              </w:rPr>
              <w:t>Layers</w:t>
            </w:r>
            <w:r>
              <w:rPr>
                <w:spacing w:val="12"/>
                <w:sz w:val="16"/>
              </w:rPr>
              <w:t xml:space="preserve"> </w:t>
            </w:r>
            <w:r>
              <w:rPr>
                <w:sz w:val="16"/>
              </w:rPr>
              <w:t>of</w:t>
            </w:r>
            <w:r>
              <w:rPr>
                <w:spacing w:val="12"/>
                <w:sz w:val="16"/>
              </w:rPr>
              <w:t xml:space="preserve"> </w:t>
            </w:r>
            <w:r>
              <w:rPr>
                <w:spacing w:val="-5"/>
                <w:sz w:val="16"/>
              </w:rPr>
              <w:t>GCN</w:t>
            </w:r>
          </w:p>
        </w:tc>
        <w:tc>
          <w:tcPr>
            <w:tcW w:w="2496" w:type="dxa"/>
          </w:tcPr>
          <w:p w14:paraId="0F655404" w14:textId="77777777" w:rsidR="00DB4E42" w:rsidRDefault="00EE7020">
            <w:pPr>
              <w:pStyle w:val="TableParagraph"/>
              <w:ind w:left="111" w:right="111"/>
              <w:rPr>
                <w:sz w:val="16"/>
              </w:rPr>
            </w:pPr>
            <w:r>
              <w:rPr>
                <w:sz w:val="16"/>
              </w:rPr>
              <w:t>one</w:t>
            </w:r>
            <w:r>
              <w:rPr>
                <w:spacing w:val="11"/>
                <w:sz w:val="16"/>
              </w:rPr>
              <w:t xml:space="preserve"> </w:t>
            </w:r>
            <w:r>
              <w:rPr>
                <w:sz w:val="16"/>
              </w:rPr>
              <w:t>two</w:t>
            </w:r>
            <w:r>
              <w:rPr>
                <w:spacing w:val="12"/>
                <w:sz w:val="16"/>
              </w:rPr>
              <w:t xml:space="preserve"> </w:t>
            </w:r>
            <w:r>
              <w:rPr>
                <w:spacing w:val="-2"/>
                <w:sz w:val="16"/>
              </w:rPr>
              <w:t>three</w:t>
            </w:r>
          </w:p>
        </w:tc>
      </w:tr>
      <w:tr w:rsidR="00DB4E42" w14:paraId="5A0B30C3" w14:textId="77777777">
        <w:trPr>
          <w:trHeight w:val="179"/>
        </w:trPr>
        <w:tc>
          <w:tcPr>
            <w:tcW w:w="494" w:type="dxa"/>
          </w:tcPr>
          <w:p w14:paraId="7802E199" w14:textId="77777777" w:rsidR="00DB4E42" w:rsidRDefault="00EE7020">
            <w:pPr>
              <w:pStyle w:val="TableParagraph"/>
              <w:rPr>
                <w:sz w:val="16"/>
              </w:rPr>
            </w:pPr>
            <w:r>
              <w:rPr>
                <w:w w:val="99"/>
                <w:sz w:val="16"/>
              </w:rPr>
              <w:t>4</w:t>
            </w:r>
          </w:p>
        </w:tc>
        <w:tc>
          <w:tcPr>
            <w:tcW w:w="762" w:type="dxa"/>
          </w:tcPr>
          <w:p w14:paraId="2195A3E5" w14:textId="77777777" w:rsidR="00DB4E42" w:rsidRDefault="00EE7020">
            <w:pPr>
              <w:pStyle w:val="TableParagraph"/>
              <w:ind w:left="106" w:right="107"/>
              <w:rPr>
                <w:sz w:val="16"/>
              </w:rPr>
            </w:pPr>
            <w:r>
              <w:rPr>
                <w:w w:val="95"/>
                <w:sz w:val="16"/>
              </w:rPr>
              <w:t>4-</w:t>
            </w:r>
            <w:r>
              <w:rPr>
                <w:spacing w:val="-10"/>
                <w:sz w:val="16"/>
              </w:rPr>
              <w:t>5</w:t>
            </w:r>
          </w:p>
        </w:tc>
        <w:tc>
          <w:tcPr>
            <w:tcW w:w="3257" w:type="dxa"/>
          </w:tcPr>
          <w:p w14:paraId="04BD3EAB" w14:textId="77777777" w:rsidR="00DB4E42" w:rsidRDefault="00EE7020">
            <w:pPr>
              <w:pStyle w:val="TableParagraph"/>
              <w:ind w:left="114" w:right="115"/>
              <w:rPr>
                <w:sz w:val="16"/>
              </w:rPr>
            </w:pPr>
            <w:r>
              <w:rPr>
                <w:sz w:val="16"/>
              </w:rPr>
              <w:t>Proportion</w:t>
            </w:r>
            <w:r>
              <w:rPr>
                <w:spacing w:val="10"/>
                <w:sz w:val="16"/>
              </w:rPr>
              <w:t xml:space="preserve"> </w:t>
            </w:r>
            <w:r>
              <w:rPr>
                <w:sz w:val="16"/>
              </w:rPr>
              <w:t>of</w:t>
            </w:r>
            <w:r>
              <w:rPr>
                <w:spacing w:val="11"/>
                <w:sz w:val="16"/>
              </w:rPr>
              <w:t xml:space="preserve"> </w:t>
            </w:r>
            <w:r>
              <w:rPr>
                <w:sz w:val="16"/>
              </w:rPr>
              <w:t>neurons</w:t>
            </w:r>
            <w:r>
              <w:rPr>
                <w:spacing w:val="11"/>
                <w:sz w:val="16"/>
              </w:rPr>
              <w:t xml:space="preserve"> </w:t>
            </w:r>
            <w:r>
              <w:rPr>
                <w:sz w:val="16"/>
              </w:rPr>
              <w:t>in</w:t>
            </w:r>
            <w:r>
              <w:rPr>
                <w:spacing w:val="11"/>
                <w:sz w:val="16"/>
              </w:rPr>
              <w:t xml:space="preserve"> </w:t>
            </w:r>
            <w:r>
              <w:rPr>
                <w:sz w:val="16"/>
              </w:rPr>
              <w:t>prediction</w:t>
            </w:r>
            <w:r>
              <w:rPr>
                <w:spacing w:val="11"/>
                <w:sz w:val="16"/>
              </w:rPr>
              <w:t xml:space="preserve"> </w:t>
            </w:r>
            <w:r>
              <w:rPr>
                <w:spacing w:val="-4"/>
                <w:sz w:val="16"/>
              </w:rPr>
              <w:t>layer</w:t>
            </w:r>
          </w:p>
        </w:tc>
        <w:tc>
          <w:tcPr>
            <w:tcW w:w="2496" w:type="dxa"/>
          </w:tcPr>
          <w:p w14:paraId="6B19DB9E" w14:textId="77777777" w:rsidR="00DB4E42" w:rsidRDefault="00EE7020">
            <w:pPr>
              <w:pStyle w:val="TableParagraph"/>
              <w:ind w:left="111" w:right="111"/>
              <w:rPr>
                <w:sz w:val="16"/>
              </w:rPr>
            </w:pPr>
            <w:r>
              <w:rPr>
                <w:sz w:val="16"/>
              </w:rPr>
              <w:t>0.25</w:t>
            </w:r>
            <w:r>
              <w:rPr>
                <w:spacing w:val="12"/>
                <w:sz w:val="16"/>
              </w:rPr>
              <w:t xml:space="preserve"> </w:t>
            </w:r>
            <w:r>
              <w:rPr>
                <w:sz w:val="16"/>
              </w:rPr>
              <w:t>0.5</w:t>
            </w:r>
            <w:r>
              <w:rPr>
                <w:spacing w:val="12"/>
                <w:sz w:val="16"/>
              </w:rPr>
              <w:t xml:space="preserve"> </w:t>
            </w:r>
            <w:r>
              <w:rPr>
                <w:sz w:val="16"/>
              </w:rPr>
              <w:t>0.75</w:t>
            </w:r>
            <w:r>
              <w:rPr>
                <w:spacing w:val="13"/>
                <w:sz w:val="16"/>
              </w:rPr>
              <w:t xml:space="preserve"> </w:t>
            </w:r>
            <w:r>
              <w:rPr>
                <w:spacing w:val="-4"/>
                <w:sz w:val="16"/>
              </w:rPr>
              <w:t>1.00</w:t>
            </w:r>
          </w:p>
        </w:tc>
      </w:tr>
      <w:tr w:rsidR="00DB4E42" w14:paraId="1C7693AD" w14:textId="77777777">
        <w:trPr>
          <w:trHeight w:val="179"/>
        </w:trPr>
        <w:tc>
          <w:tcPr>
            <w:tcW w:w="494" w:type="dxa"/>
          </w:tcPr>
          <w:p w14:paraId="7A5A861F" w14:textId="77777777" w:rsidR="00DB4E42" w:rsidRDefault="00EE7020">
            <w:pPr>
              <w:pStyle w:val="TableParagraph"/>
              <w:rPr>
                <w:sz w:val="16"/>
              </w:rPr>
            </w:pPr>
            <w:r>
              <w:rPr>
                <w:w w:val="99"/>
                <w:sz w:val="16"/>
              </w:rPr>
              <w:t>5</w:t>
            </w:r>
          </w:p>
        </w:tc>
        <w:tc>
          <w:tcPr>
            <w:tcW w:w="762" w:type="dxa"/>
          </w:tcPr>
          <w:p w14:paraId="7DD858EE" w14:textId="77777777" w:rsidR="00DB4E42" w:rsidRDefault="00EE7020">
            <w:pPr>
              <w:pStyle w:val="TableParagraph"/>
              <w:ind w:right="1"/>
              <w:rPr>
                <w:sz w:val="16"/>
              </w:rPr>
            </w:pPr>
            <w:r>
              <w:rPr>
                <w:w w:val="99"/>
                <w:sz w:val="16"/>
              </w:rPr>
              <w:t>6</w:t>
            </w:r>
          </w:p>
        </w:tc>
        <w:tc>
          <w:tcPr>
            <w:tcW w:w="3257" w:type="dxa"/>
          </w:tcPr>
          <w:p w14:paraId="6FD8A475" w14:textId="77777777" w:rsidR="00DB4E42" w:rsidRDefault="00EE7020">
            <w:pPr>
              <w:pStyle w:val="TableParagraph"/>
              <w:ind w:left="114" w:right="115"/>
              <w:rPr>
                <w:sz w:val="16"/>
              </w:rPr>
            </w:pPr>
            <w:r>
              <w:rPr>
                <w:spacing w:val="-2"/>
                <w:sz w:val="16"/>
              </w:rPr>
              <w:t>Dropout</w:t>
            </w:r>
          </w:p>
        </w:tc>
        <w:tc>
          <w:tcPr>
            <w:tcW w:w="2496" w:type="dxa"/>
          </w:tcPr>
          <w:p w14:paraId="652A2266" w14:textId="77777777" w:rsidR="00DB4E42" w:rsidRDefault="00EE7020">
            <w:pPr>
              <w:pStyle w:val="TableParagraph"/>
              <w:ind w:left="111" w:right="111"/>
              <w:rPr>
                <w:sz w:val="16"/>
              </w:rPr>
            </w:pPr>
            <w:r>
              <w:rPr>
                <w:sz w:val="16"/>
              </w:rPr>
              <w:t>0.005</w:t>
            </w:r>
            <w:r>
              <w:rPr>
                <w:spacing w:val="12"/>
                <w:sz w:val="16"/>
              </w:rPr>
              <w:t xml:space="preserve"> </w:t>
            </w:r>
            <w:r>
              <w:rPr>
                <w:sz w:val="16"/>
              </w:rPr>
              <w:t>0.01</w:t>
            </w:r>
            <w:r>
              <w:rPr>
                <w:spacing w:val="12"/>
                <w:sz w:val="16"/>
              </w:rPr>
              <w:t xml:space="preserve"> </w:t>
            </w:r>
            <w:r>
              <w:rPr>
                <w:sz w:val="16"/>
              </w:rPr>
              <w:t>0.02</w:t>
            </w:r>
            <w:r>
              <w:rPr>
                <w:spacing w:val="12"/>
                <w:sz w:val="16"/>
              </w:rPr>
              <w:t xml:space="preserve"> </w:t>
            </w:r>
            <w:r>
              <w:rPr>
                <w:sz w:val="16"/>
              </w:rPr>
              <w:t>0.03</w:t>
            </w:r>
            <w:r>
              <w:rPr>
                <w:spacing w:val="12"/>
                <w:sz w:val="16"/>
              </w:rPr>
              <w:t xml:space="preserve"> </w:t>
            </w:r>
            <w:r>
              <w:rPr>
                <w:sz w:val="16"/>
              </w:rPr>
              <w:t>00.4</w:t>
            </w:r>
            <w:r>
              <w:rPr>
                <w:spacing w:val="12"/>
                <w:sz w:val="16"/>
              </w:rPr>
              <w:t xml:space="preserve"> </w:t>
            </w:r>
            <w:r>
              <w:rPr>
                <w:spacing w:val="-4"/>
                <w:sz w:val="16"/>
              </w:rPr>
              <w:t>0.05</w:t>
            </w:r>
          </w:p>
        </w:tc>
      </w:tr>
      <w:tr w:rsidR="00DB4E42" w14:paraId="3CDB3491" w14:textId="77777777">
        <w:trPr>
          <w:trHeight w:val="179"/>
        </w:trPr>
        <w:tc>
          <w:tcPr>
            <w:tcW w:w="494" w:type="dxa"/>
          </w:tcPr>
          <w:p w14:paraId="0C0C078D" w14:textId="77777777" w:rsidR="00DB4E42" w:rsidRDefault="00EE7020">
            <w:pPr>
              <w:pStyle w:val="TableParagraph"/>
              <w:rPr>
                <w:sz w:val="16"/>
              </w:rPr>
            </w:pPr>
            <w:r>
              <w:rPr>
                <w:w w:val="99"/>
                <w:sz w:val="16"/>
              </w:rPr>
              <w:t>6</w:t>
            </w:r>
          </w:p>
        </w:tc>
        <w:tc>
          <w:tcPr>
            <w:tcW w:w="762" w:type="dxa"/>
          </w:tcPr>
          <w:p w14:paraId="448A6C70" w14:textId="77777777" w:rsidR="00DB4E42" w:rsidRDefault="00EE7020">
            <w:pPr>
              <w:pStyle w:val="TableParagraph"/>
              <w:ind w:right="1"/>
              <w:rPr>
                <w:sz w:val="16"/>
              </w:rPr>
            </w:pPr>
            <w:r>
              <w:rPr>
                <w:w w:val="99"/>
                <w:sz w:val="16"/>
              </w:rPr>
              <w:t>7</w:t>
            </w:r>
          </w:p>
        </w:tc>
        <w:tc>
          <w:tcPr>
            <w:tcW w:w="3257" w:type="dxa"/>
          </w:tcPr>
          <w:p w14:paraId="0D6ED1B8" w14:textId="77777777" w:rsidR="00DB4E42" w:rsidRDefault="00EE7020">
            <w:pPr>
              <w:pStyle w:val="TableParagraph"/>
              <w:ind w:left="114" w:right="115"/>
              <w:rPr>
                <w:sz w:val="16"/>
              </w:rPr>
            </w:pPr>
            <w:r>
              <w:rPr>
                <w:sz w:val="16"/>
              </w:rPr>
              <w:t>Weight</w:t>
            </w:r>
            <w:r>
              <w:rPr>
                <w:spacing w:val="4"/>
                <w:sz w:val="16"/>
              </w:rPr>
              <w:t xml:space="preserve"> </w:t>
            </w:r>
            <w:r>
              <w:rPr>
                <w:sz w:val="16"/>
              </w:rPr>
              <w:t>Decay</w:t>
            </w:r>
            <w:r>
              <w:rPr>
                <w:spacing w:val="4"/>
                <w:sz w:val="16"/>
              </w:rPr>
              <w:t xml:space="preserve"> </w:t>
            </w:r>
            <w:r>
              <w:rPr>
                <w:spacing w:val="-4"/>
                <w:sz w:val="16"/>
              </w:rPr>
              <w:t>Rate</w:t>
            </w:r>
          </w:p>
        </w:tc>
        <w:tc>
          <w:tcPr>
            <w:tcW w:w="2496" w:type="dxa"/>
          </w:tcPr>
          <w:p w14:paraId="6F7028D4" w14:textId="77777777" w:rsidR="00DB4E42" w:rsidRDefault="00EE7020">
            <w:pPr>
              <w:pStyle w:val="TableParagraph"/>
              <w:ind w:left="111" w:right="111"/>
              <w:rPr>
                <w:sz w:val="16"/>
              </w:rPr>
            </w:pPr>
            <w:r>
              <w:rPr>
                <w:sz w:val="16"/>
              </w:rPr>
              <w:t>5e-4</w:t>
            </w:r>
            <w:r>
              <w:rPr>
                <w:spacing w:val="11"/>
                <w:sz w:val="16"/>
              </w:rPr>
              <w:t xml:space="preserve"> </w:t>
            </w:r>
            <w:r>
              <w:rPr>
                <w:sz w:val="16"/>
              </w:rPr>
              <w:t>8e-4</w:t>
            </w:r>
            <w:r>
              <w:rPr>
                <w:spacing w:val="11"/>
                <w:sz w:val="16"/>
              </w:rPr>
              <w:t xml:space="preserve"> </w:t>
            </w:r>
            <w:r>
              <w:rPr>
                <w:sz w:val="16"/>
              </w:rPr>
              <w:t>1e-3</w:t>
            </w:r>
            <w:r>
              <w:rPr>
                <w:spacing w:val="12"/>
                <w:sz w:val="16"/>
              </w:rPr>
              <w:t xml:space="preserve"> </w:t>
            </w:r>
            <w:r>
              <w:rPr>
                <w:sz w:val="16"/>
              </w:rPr>
              <w:t>4e-</w:t>
            </w:r>
            <w:r>
              <w:rPr>
                <w:spacing w:val="-10"/>
                <w:sz w:val="16"/>
              </w:rPr>
              <w:t>3</w:t>
            </w:r>
          </w:p>
        </w:tc>
      </w:tr>
      <w:tr w:rsidR="00DB4E42" w14:paraId="76FD5B5E" w14:textId="77777777">
        <w:trPr>
          <w:trHeight w:val="179"/>
        </w:trPr>
        <w:tc>
          <w:tcPr>
            <w:tcW w:w="494" w:type="dxa"/>
          </w:tcPr>
          <w:p w14:paraId="407C79B7" w14:textId="77777777" w:rsidR="00DB4E42" w:rsidRDefault="00EE7020">
            <w:pPr>
              <w:pStyle w:val="TableParagraph"/>
              <w:rPr>
                <w:sz w:val="16"/>
              </w:rPr>
            </w:pPr>
            <w:r>
              <w:rPr>
                <w:w w:val="99"/>
                <w:sz w:val="16"/>
              </w:rPr>
              <w:t>7</w:t>
            </w:r>
          </w:p>
        </w:tc>
        <w:tc>
          <w:tcPr>
            <w:tcW w:w="762" w:type="dxa"/>
          </w:tcPr>
          <w:p w14:paraId="02562F8F" w14:textId="77777777" w:rsidR="00DB4E42" w:rsidRDefault="00EE7020">
            <w:pPr>
              <w:pStyle w:val="TableParagraph"/>
              <w:ind w:right="1"/>
              <w:rPr>
                <w:sz w:val="16"/>
              </w:rPr>
            </w:pPr>
            <w:r>
              <w:rPr>
                <w:w w:val="99"/>
                <w:sz w:val="16"/>
              </w:rPr>
              <w:t>8</w:t>
            </w:r>
          </w:p>
        </w:tc>
        <w:tc>
          <w:tcPr>
            <w:tcW w:w="3257" w:type="dxa"/>
          </w:tcPr>
          <w:p w14:paraId="3F6B3EC4" w14:textId="77777777" w:rsidR="00DB4E42" w:rsidRDefault="00EE7020">
            <w:pPr>
              <w:pStyle w:val="TableParagraph"/>
              <w:ind w:left="114" w:right="115"/>
              <w:rPr>
                <w:sz w:val="16"/>
              </w:rPr>
            </w:pPr>
            <w:r>
              <w:rPr>
                <w:sz w:val="16"/>
              </w:rPr>
              <w:t>Learning</w:t>
            </w:r>
            <w:r>
              <w:rPr>
                <w:spacing w:val="9"/>
                <w:sz w:val="16"/>
              </w:rPr>
              <w:t xml:space="preserve"> </w:t>
            </w:r>
            <w:r>
              <w:rPr>
                <w:spacing w:val="-4"/>
                <w:sz w:val="16"/>
              </w:rPr>
              <w:t>Rate</w:t>
            </w:r>
          </w:p>
        </w:tc>
        <w:tc>
          <w:tcPr>
            <w:tcW w:w="2496" w:type="dxa"/>
          </w:tcPr>
          <w:p w14:paraId="1053B96E" w14:textId="77777777" w:rsidR="00DB4E42" w:rsidRDefault="00EE7020">
            <w:pPr>
              <w:pStyle w:val="TableParagraph"/>
              <w:ind w:left="111" w:right="111"/>
              <w:rPr>
                <w:sz w:val="16"/>
              </w:rPr>
            </w:pPr>
            <w:r>
              <w:rPr>
                <w:sz w:val="16"/>
              </w:rPr>
              <w:t>5e-4</w:t>
            </w:r>
            <w:r>
              <w:rPr>
                <w:spacing w:val="11"/>
                <w:sz w:val="16"/>
              </w:rPr>
              <w:t xml:space="preserve"> </w:t>
            </w:r>
            <w:r>
              <w:rPr>
                <w:sz w:val="16"/>
              </w:rPr>
              <w:t>1e-3</w:t>
            </w:r>
            <w:r>
              <w:rPr>
                <w:spacing w:val="11"/>
                <w:sz w:val="16"/>
              </w:rPr>
              <w:t xml:space="preserve"> </w:t>
            </w:r>
            <w:r>
              <w:rPr>
                <w:sz w:val="16"/>
              </w:rPr>
              <w:t>5e-3</w:t>
            </w:r>
            <w:r>
              <w:rPr>
                <w:spacing w:val="12"/>
                <w:sz w:val="16"/>
              </w:rPr>
              <w:t xml:space="preserve"> </w:t>
            </w:r>
            <w:r>
              <w:rPr>
                <w:sz w:val="16"/>
              </w:rPr>
              <w:t>1e-</w:t>
            </w:r>
            <w:r>
              <w:rPr>
                <w:spacing w:val="-10"/>
                <w:sz w:val="16"/>
              </w:rPr>
              <w:t>2</w:t>
            </w:r>
          </w:p>
        </w:tc>
      </w:tr>
      <w:tr w:rsidR="00DB4E42" w14:paraId="09114B1C" w14:textId="77777777">
        <w:trPr>
          <w:trHeight w:val="179"/>
        </w:trPr>
        <w:tc>
          <w:tcPr>
            <w:tcW w:w="494" w:type="dxa"/>
          </w:tcPr>
          <w:p w14:paraId="70A71E01" w14:textId="77777777" w:rsidR="00DB4E42" w:rsidRDefault="00EE7020">
            <w:pPr>
              <w:pStyle w:val="TableParagraph"/>
              <w:rPr>
                <w:sz w:val="16"/>
              </w:rPr>
            </w:pPr>
            <w:r>
              <w:rPr>
                <w:w w:val="99"/>
                <w:sz w:val="16"/>
              </w:rPr>
              <w:t>8</w:t>
            </w:r>
          </w:p>
        </w:tc>
        <w:tc>
          <w:tcPr>
            <w:tcW w:w="762" w:type="dxa"/>
          </w:tcPr>
          <w:p w14:paraId="56370C1D" w14:textId="77777777" w:rsidR="00DB4E42" w:rsidRDefault="00EE7020">
            <w:pPr>
              <w:pStyle w:val="TableParagraph"/>
              <w:ind w:left="106" w:right="107"/>
              <w:rPr>
                <w:sz w:val="16"/>
              </w:rPr>
            </w:pPr>
            <w:r>
              <w:rPr>
                <w:w w:val="95"/>
                <w:sz w:val="16"/>
              </w:rPr>
              <w:t>9-</w:t>
            </w:r>
            <w:r>
              <w:rPr>
                <w:spacing w:val="-5"/>
                <w:sz w:val="16"/>
              </w:rPr>
              <w:t>10</w:t>
            </w:r>
          </w:p>
        </w:tc>
        <w:tc>
          <w:tcPr>
            <w:tcW w:w="3257" w:type="dxa"/>
          </w:tcPr>
          <w:p w14:paraId="18D8A934" w14:textId="77777777" w:rsidR="00DB4E42" w:rsidRDefault="00EE7020">
            <w:pPr>
              <w:pStyle w:val="TableParagraph"/>
              <w:ind w:left="114" w:right="115"/>
              <w:rPr>
                <w:sz w:val="16"/>
              </w:rPr>
            </w:pPr>
            <w:r>
              <w:rPr>
                <w:sz w:val="16"/>
              </w:rPr>
              <w:t>way</w:t>
            </w:r>
            <w:r>
              <w:rPr>
                <w:spacing w:val="10"/>
                <w:sz w:val="16"/>
              </w:rPr>
              <w:t xml:space="preserve"> </w:t>
            </w:r>
            <w:r>
              <w:rPr>
                <w:sz w:val="16"/>
              </w:rPr>
              <w:t>to</w:t>
            </w:r>
            <w:r>
              <w:rPr>
                <w:spacing w:val="10"/>
                <w:sz w:val="16"/>
              </w:rPr>
              <w:t xml:space="preserve"> </w:t>
            </w:r>
            <w:r>
              <w:rPr>
                <w:sz w:val="16"/>
              </w:rPr>
              <w:t>merge</w:t>
            </w:r>
            <w:r>
              <w:rPr>
                <w:spacing w:val="10"/>
                <w:sz w:val="16"/>
              </w:rPr>
              <w:t xml:space="preserve"> </w:t>
            </w:r>
            <w:r>
              <w:rPr>
                <w:sz w:val="16"/>
              </w:rPr>
              <w:t>the</w:t>
            </w:r>
            <w:r>
              <w:rPr>
                <w:spacing w:val="11"/>
                <w:sz w:val="16"/>
              </w:rPr>
              <w:t xml:space="preserve"> </w:t>
            </w:r>
            <w:r>
              <w:rPr>
                <w:sz w:val="16"/>
              </w:rPr>
              <w:t>vectors</w:t>
            </w:r>
            <w:r>
              <w:rPr>
                <w:spacing w:val="10"/>
                <w:sz w:val="16"/>
              </w:rPr>
              <w:t xml:space="preserve"> </w:t>
            </w:r>
            <w:r>
              <w:rPr>
                <w:sz w:val="16"/>
              </w:rPr>
              <w:t>of</w:t>
            </w:r>
            <w:r>
              <w:rPr>
                <w:spacing w:val="10"/>
                <w:sz w:val="16"/>
              </w:rPr>
              <w:t xml:space="preserve"> </w:t>
            </w:r>
            <w:r>
              <w:rPr>
                <w:sz w:val="16"/>
              </w:rPr>
              <w:t>every</w:t>
            </w:r>
            <w:r>
              <w:rPr>
                <w:spacing w:val="10"/>
                <w:sz w:val="16"/>
              </w:rPr>
              <w:t xml:space="preserve"> </w:t>
            </w:r>
            <w:r>
              <w:rPr>
                <w:sz w:val="16"/>
              </w:rPr>
              <w:t>GCN</w:t>
            </w:r>
            <w:r>
              <w:rPr>
                <w:spacing w:val="11"/>
                <w:sz w:val="16"/>
              </w:rPr>
              <w:t xml:space="preserve"> </w:t>
            </w:r>
            <w:r>
              <w:rPr>
                <w:spacing w:val="-2"/>
                <w:sz w:val="16"/>
              </w:rPr>
              <w:t>layer</w:t>
            </w:r>
          </w:p>
        </w:tc>
        <w:tc>
          <w:tcPr>
            <w:tcW w:w="2496" w:type="dxa"/>
          </w:tcPr>
          <w:p w14:paraId="4ADFDC3F" w14:textId="77777777" w:rsidR="00DB4E42" w:rsidRDefault="00EE7020">
            <w:pPr>
              <w:pStyle w:val="TableParagraph"/>
              <w:ind w:left="111" w:right="111"/>
              <w:rPr>
                <w:sz w:val="16"/>
              </w:rPr>
            </w:pPr>
            <w:r>
              <w:rPr>
                <w:sz w:val="16"/>
              </w:rPr>
              <w:t>sum</w:t>
            </w:r>
            <w:r>
              <w:rPr>
                <w:spacing w:val="7"/>
                <w:sz w:val="16"/>
              </w:rPr>
              <w:t xml:space="preserve"> </w:t>
            </w:r>
            <w:r>
              <w:rPr>
                <w:sz w:val="16"/>
              </w:rPr>
              <w:t>average</w:t>
            </w:r>
            <w:r>
              <w:rPr>
                <w:spacing w:val="8"/>
                <w:sz w:val="16"/>
              </w:rPr>
              <w:t xml:space="preserve"> </w:t>
            </w:r>
            <w:r>
              <w:rPr>
                <w:spacing w:val="-5"/>
                <w:sz w:val="16"/>
              </w:rPr>
              <w:t>max</w:t>
            </w:r>
          </w:p>
        </w:tc>
      </w:tr>
      <w:tr w:rsidR="00DB4E42" w14:paraId="2DD5B7A5" w14:textId="77777777">
        <w:trPr>
          <w:trHeight w:val="193"/>
        </w:trPr>
        <w:tc>
          <w:tcPr>
            <w:tcW w:w="494" w:type="dxa"/>
            <w:tcBorders>
              <w:bottom w:val="single" w:sz="4" w:space="0" w:color="000000"/>
            </w:tcBorders>
          </w:tcPr>
          <w:p w14:paraId="777B2C10" w14:textId="77777777" w:rsidR="00DB4E42" w:rsidRDefault="00EE7020">
            <w:pPr>
              <w:pStyle w:val="TableParagraph"/>
              <w:spacing w:line="174" w:lineRule="exact"/>
              <w:rPr>
                <w:sz w:val="16"/>
              </w:rPr>
            </w:pPr>
            <w:r>
              <w:rPr>
                <w:w w:val="99"/>
                <w:sz w:val="16"/>
              </w:rPr>
              <w:t>9</w:t>
            </w:r>
          </w:p>
        </w:tc>
        <w:tc>
          <w:tcPr>
            <w:tcW w:w="762" w:type="dxa"/>
            <w:tcBorders>
              <w:bottom w:val="single" w:sz="4" w:space="0" w:color="000000"/>
            </w:tcBorders>
          </w:tcPr>
          <w:p w14:paraId="4B56592C" w14:textId="77777777" w:rsidR="00DB4E42" w:rsidRDefault="00EE7020">
            <w:pPr>
              <w:pStyle w:val="TableParagraph"/>
              <w:spacing w:line="174" w:lineRule="exact"/>
              <w:ind w:left="106" w:right="107"/>
              <w:rPr>
                <w:sz w:val="16"/>
              </w:rPr>
            </w:pPr>
            <w:r>
              <w:rPr>
                <w:w w:val="95"/>
                <w:sz w:val="16"/>
              </w:rPr>
              <w:t>11-</w:t>
            </w:r>
            <w:r>
              <w:rPr>
                <w:spacing w:val="-5"/>
                <w:sz w:val="16"/>
              </w:rPr>
              <w:t>18</w:t>
            </w:r>
          </w:p>
        </w:tc>
        <w:tc>
          <w:tcPr>
            <w:tcW w:w="3257" w:type="dxa"/>
            <w:tcBorders>
              <w:bottom w:val="single" w:sz="4" w:space="0" w:color="000000"/>
            </w:tcBorders>
          </w:tcPr>
          <w:p w14:paraId="4AA7D476" w14:textId="77777777" w:rsidR="00DB4E42" w:rsidRDefault="00EE7020">
            <w:pPr>
              <w:pStyle w:val="TableParagraph"/>
              <w:spacing w:line="174" w:lineRule="exact"/>
              <w:ind w:left="114" w:right="115"/>
              <w:rPr>
                <w:sz w:val="16"/>
              </w:rPr>
            </w:pPr>
            <w:r>
              <w:rPr>
                <w:sz w:val="16"/>
              </w:rPr>
              <w:t xml:space="preserve">Activation </w:t>
            </w:r>
            <w:r>
              <w:rPr>
                <w:spacing w:val="-2"/>
                <w:sz w:val="16"/>
              </w:rPr>
              <w:t>function</w:t>
            </w:r>
          </w:p>
        </w:tc>
        <w:tc>
          <w:tcPr>
            <w:tcW w:w="2496" w:type="dxa"/>
          </w:tcPr>
          <w:p w14:paraId="238E86CA" w14:textId="77777777" w:rsidR="00DB4E42" w:rsidRDefault="00EE7020">
            <w:pPr>
              <w:pStyle w:val="TableParagraph"/>
              <w:spacing w:line="174" w:lineRule="exact"/>
              <w:ind w:left="111" w:right="111"/>
              <w:rPr>
                <w:sz w:val="16"/>
              </w:rPr>
            </w:pPr>
            <w:r>
              <w:rPr>
                <w:sz w:val="16"/>
              </w:rPr>
              <w:t>sigmoid</w:t>
            </w:r>
            <w:r>
              <w:rPr>
                <w:spacing w:val="11"/>
                <w:sz w:val="16"/>
              </w:rPr>
              <w:t xml:space="preserve"> </w:t>
            </w:r>
            <w:r>
              <w:rPr>
                <w:sz w:val="16"/>
              </w:rPr>
              <w:t>tanh</w:t>
            </w:r>
            <w:r>
              <w:rPr>
                <w:spacing w:val="11"/>
                <w:sz w:val="16"/>
              </w:rPr>
              <w:t xml:space="preserve"> </w:t>
            </w:r>
            <w:proofErr w:type="spellStart"/>
            <w:r>
              <w:rPr>
                <w:sz w:val="16"/>
              </w:rPr>
              <w:t>relu</w:t>
            </w:r>
            <w:proofErr w:type="spellEnd"/>
            <w:r>
              <w:rPr>
                <w:spacing w:val="12"/>
                <w:sz w:val="16"/>
              </w:rPr>
              <w:t xml:space="preserve"> </w:t>
            </w:r>
            <w:r>
              <w:rPr>
                <w:sz w:val="16"/>
              </w:rPr>
              <w:t>leaky</w:t>
            </w:r>
            <w:r>
              <w:rPr>
                <w:spacing w:val="34"/>
                <w:sz w:val="16"/>
              </w:rPr>
              <w:t xml:space="preserve"> </w:t>
            </w:r>
            <w:proofErr w:type="spellStart"/>
            <w:r>
              <w:rPr>
                <w:sz w:val="16"/>
              </w:rPr>
              <w:t>relu</w:t>
            </w:r>
            <w:proofErr w:type="spellEnd"/>
            <w:r>
              <w:rPr>
                <w:spacing w:val="11"/>
                <w:sz w:val="16"/>
              </w:rPr>
              <w:t xml:space="preserve"> </w:t>
            </w:r>
            <w:r>
              <w:rPr>
                <w:spacing w:val="-2"/>
                <w:sz w:val="16"/>
              </w:rPr>
              <w:t>relu6</w:t>
            </w:r>
          </w:p>
        </w:tc>
      </w:tr>
    </w:tbl>
    <w:p w14:paraId="7AF2FA9F" w14:textId="77777777" w:rsidR="00DB4E42" w:rsidRDefault="00DB4E42">
      <w:pPr>
        <w:pStyle w:val="BodyText"/>
      </w:pPr>
    </w:p>
    <w:p w14:paraId="5685A31E" w14:textId="77777777" w:rsidR="00DB4E42" w:rsidRDefault="00DB4E42">
      <w:pPr>
        <w:sectPr w:rsidR="00DB4E42">
          <w:pgSz w:w="12240" w:h="15840"/>
          <w:pgMar w:top="1000" w:right="800" w:bottom="280" w:left="860" w:header="464" w:footer="0" w:gutter="0"/>
          <w:cols w:space="720"/>
        </w:sectPr>
      </w:pPr>
    </w:p>
    <w:p w14:paraId="5FCF8B64" w14:textId="77777777" w:rsidR="00DB4E42" w:rsidRDefault="00DB4E42">
      <w:pPr>
        <w:pStyle w:val="BodyText"/>
        <w:spacing w:before="10"/>
        <w:rPr>
          <w:sz w:val="38"/>
        </w:rPr>
      </w:pPr>
    </w:p>
    <w:p w14:paraId="38235ED5" w14:textId="77777777" w:rsidR="00DB4E42" w:rsidRDefault="00EE7020">
      <w:pPr>
        <w:tabs>
          <w:tab w:val="left" w:pos="4908"/>
        </w:tabs>
        <w:ind w:left="2008"/>
        <w:rPr>
          <w:sz w:val="20"/>
        </w:rPr>
      </w:pPr>
      <w:r>
        <w:rPr>
          <w:i/>
          <w:w w:val="115"/>
          <w:sz w:val="20"/>
        </w:rPr>
        <w:t>L</w:t>
      </w:r>
      <w:r>
        <w:rPr>
          <w:i/>
          <w:spacing w:val="75"/>
          <w:w w:val="120"/>
          <w:sz w:val="20"/>
        </w:rPr>
        <w:t xml:space="preserve"> </w:t>
      </w:r>
      <w:r>
        <w:rPr>
          <w:w w:val="120"/>
          <w:sz w:val="20"/>
        </w:rPr>
        <w:t>=</w:t>
      </w:r>
      <w:r>
        <w:rPr>
          <w:spacing w:val="75"/>
          <w:w w:val="120"/>
          <w:sz w:val="20"/>
        </w:rPr>
        <w:t xml:space="preserve"> </w:t>
      </w:r>
      <w:r>
        <w:rPr>
          <w:i/>
          <w:w w:val="115"/>
          <w:sz w:val="20"/>
        </w:rPr>
        <w:t>D</w:t>
      </w:r>
      <w:r>
        <w:rPr>
          <w:i/>
          <w:spacing w:val="72"/>
          <w:w w:val="115"/>
          <w:sz w:val="20"/>
        </w:rPr>
        <w:t xml:space="preserve"> </w:t>
      </w:r>
      <w:r>
        <w:rPr>
          <w:rFonts w:ascii="Menlo" w:hAnsi="Menlo"/>
          <w:i/>
          <w:w w:val="115"/>
          <w:sz w:val="20"/>
        </w:rPr>
        <w:t>−</w:t>
      </w:r>
      <w:r>
        <w:rPr>
          <w:rFonts w:ascii="Menlo" w:hAnsi="Menlo"/>
          <w:i/>
          <w:spacing w:val="-16"/>
          <w:w w:val="115"/>
          <w:sz w:val="20"/>
        </w:rPr>
        <w:t xml:space="preserve"> </w:t>
      </w:r>
      <w:r>
        <w:rPr>
          <w:i/>
          <w:spacing w:val="-10"/>
          <w:w w:val="115"/>
          <w:sz w:val="20"/>
        </w:rPr>
        <w:t>A</w:t>
      </w:r>
      <w:r>
        <w:rPr>
          <w:i/>
          <w:sz w:val="20"/>
        </w:rPr>
        <w:tab/>
      </w:r>
      <w:r>
        <w:rPr>
          <w:spacing w:val="-5"/>
          <w:w w:val="115"/>
          <w:sz w:val="20"/>
        </w:rPr>
        <w:t>(1)</w:t>
      </w:r>
    </w:p>
    <w:p w14:paraId="3FF9F39C" w14:textId="77777777" w:rsidR="00DB4E42" w:rsidRDefault="00DB4E42">
      <w:pPr>
        <w:pStyle w:val="BodyText"/>
        <w:rPr>
          <w:sz w:val="34"/>
        </w:rPr>
      </w:pPr>
    </w:p>
    <w:p w14:paraId="73038687" w14:textId="77777777" w:rsidR="00DB4E42" w:rsidRDefault="00EE7020">
      <w:pPr>
        <w:tabs>
          <w:tab w:val="left" w:pos="4908"/>
        </w:tabs>
        <w:ind w:left="1355"/>
        <w:rPr>
          <w:sz w:val="20"/>
        </w:rPr>
      </w:pPr>
      <w:r>
        <w:rPr>
          <w:i/>
          <w:w w:val="125"/>
          <w:sz w:val="20"/>
        </w:rPr>
        <w:t>L</w:t>
      </w:r>
      <w:r>
        <w:rPr>
          <w:i/>
          <w:w w:val="125"/>
          <w:position w:val="-2"/>
          <w:sz w:val="14"/>
        </w:rPr>
        <w:t>norm</w:t>
      </w:r>
      <w:r>
        <w:rPr>
          <w:i/>
          <w:spacing w:val="29"/>
          <w:w w:val="125"/>
          <w:position w:val="-2"/>
          <w:sz w:val="14"/>
        </w:rPr>
        <w:t xml:space="preserve">  </w:t>
      </w:r>
      <w:r>
        <w:rPr>
          <w:w w:val="125"/>
          <w:sz w:val="20"/>
        </w:rPr>
        <w:t>=</w:t>
      </w:r>
      <w:r>
        <w:rPr>
          <w:spacing w:val="74"/>
          <w:w w:val="125"/>
          <w:sz w:val="20"/>
        </w:rPr>
        <w:t xml:space="preserve"> </w:t>
      </w:r>
      <w:r>
        <w:rPr>
          <w:i/>
          <w:w w:val="125"/>
          <w:sz w:val="20"/>
        </w:rPr>
        <w:t>I</w:t>
      </w:r>
      <w:r>
        <w:rPr>
          <w:i/>
          <w:spacing w:val="77"/>
          <w:w w:val="125"/>
          <w:sz w:val="20"/>
        </w:rPr>
        <w:t xml:space="preserve"> </w:t>
      </w:r>
      <w:r>
        <w:rPr>
          <w:rFonts w:ascii="Menlo" w:hAnsi="Menlo"/>
          <w:i/>
          <w:w w:val="125"/>
          <w:sz w:val="20"/>
        </w:rPr>
        <w:t>−</w:t>
      </w:r>
      <w:r>
        <w:rPr>
          <w:rFonts w:ascii="Menlo" w:hAnsi="Menlo"/>
          <w:i/>
          <w:spacing w:val="-27"/>
          <w:w w:val="125"/>
          <w:sz w:val="20"/>
        </w:rPr>
        <w:t xml:space="preserve"> </w:t>
      </w:r>
      <w:r>
        <w:rPr>
          <w:i/>
          <w:spacing w:val="1"/>
          <w:w w:val="103"/>
          <w:sz w:val="20"/>
        </w:rPr>
        <w:t>D</w:t>
      </w:r>
      <w:r>
        <w:rPr>
          <w:i/>
          <w:spacing w:val="-4"/>
          <w:w w:val="120"/>
          <w:position w:val="8"/>
          <w:sz w:val="14"/>
        </w:rPr>
        <w:t>−</w:t>
      </w:r>
      <w:r>
        <w:rPr>
          <w:rFonts w:ascii="Arial" w:hAnsi="Arial"/>
          <w:spacing w:val="-4"/>
          <w:w w:val="90"/>
          <w:position w:val="8"/>
          <w:sz w:val="14"/>
        </w:rPr>
        <w:t>1</w:t>
      </w:r>
      <w:r>
        <w:rPr>
          <w:i/>
          <w:spacing w:val="-4"/>
          <w:w w:val="198"/>
          <w:position w:val="8"/>
          <w:sz w:val="14"/>
        </w:rPr>
        <w:t>/</w:t>
      </w:r>
      <w:r>
        <w:rPr>
          <w:rFonts w:ascii="Arial" w:hAnsi="Arial"/>
          <w:spacing w:val="6"/>
          <w:w w:val="90"/>
          <w:position w:val="8"/>
          <w:sz w:val="14"/>
        </w:rPr>
        <w:t>2</w:t>
      </w:r>
      <w:r>
        <w:rPr>
          <w:i/>
          <w:spacing w:val="-4"/>
          <w:w w:val="106"/>
          <w:sz w:val="20"/>
        </w:rPr>
        <w:t>A</w:t>
      </w:r>
      <w:r>
        <w:rPr>
          <w:i/>
          <w:spacing w:val="1"/>
          <w:w w:val="106"/>
          <w:sz w:val="20"/>
        </w:rPr>
        <w:t>D</w:t>
      </w:r>
      <w:r>
        <w:rPr>
          <w:rFonts w:ascii="Arial" w:hAnsi="Arial"/>
          <w:spacing w:val="-4"/>
          <w:w w:val="90"/>
          <w:position w:val="8"/>
          <w:sz w:val="14"/>
        </w:rPr>
        <w:t>1</w:t>
      </w:r>
      <w:r>
        <w:rPr>
          <w:i/>
          <w:spacing w:val="-4"/>
          <w:w w:val="198"/>
          <w:position w:val="8"/>
          <w:sz w:val="14"/>
        </w:rPr>
        <w:t>/</w:t>
      </w:r>
      <w:r>
        <w:rPr>
          <w:rFonts w:ascii="Arial" w:hAnsi="Arial"/>
          <w:spacing w:val="-4"/>
          <w:w w:val="90"/>
          <w:position w:val="8"/>
          <w:sz w:val="14"/>
        </w:rPr>
        <w:t>2</w:t>
      </w:r>
      <w:r>
        <w:rPr>
          <w:rFonts w:ascii="Arial" w:hAnsi="Arial"/>
          <w:position w:val="8"/>
          <w:sz w:val="14"/>
        </w:rPr>
        <w:tab/>
      </w:r>
      <w:r>
        <w:rPr>
          <w:spacing w:val="-5"/>
          <w:w w:val="115"/>
          <w:sz w:val="20"/>
        </w:rPr>
        <w:t>(2)</w:t>
      </w:r>
    </w:p>
    <w:p w14:paraId="694CE798" w14:textId="77777777" w:rsidR="00DB4E42" w:rsidRDefault="00EE7020">
      <w:pPr>
        <w:pStyle w:val="BodyText"/>
        <w:spacing w:before="147" w:line="249" w:lineRule="auto"/>
        <w:ind w:left="119" w:right="38" w:firstLine="199"/>
        <w:jc w:val="both"/>
      </w:pPr>
      <w:r>
        <w:t xml:space="preserve">Where </w:t>
      </w:r>
      <w:r>
        <w:rPr>
          <w:i/>
        </w:rPr>
        <w:t xml:space="preserve">A </w:t>
      </w:r>
      <w:r>
        <w:t xml:space="preserve">represents the adjacency matrix of graph data and </w:t>
      </w:r>
      <w:r>
        <w:rPr>
          <w:i/>
        </w:rPr>
        <w:t>D</w:t>
      </w:r>
      <w:r>
        <w:rPr>
          <w:i/>
          <w:spacing w:val="35"/>
        </w:rPr>
        <w:t xml:space="preserve"> </w:t>
      </w:r>
      <w:r>
        <w:t>represents</w:t>
      </w:r>
      <w:r>
        <w:rPr>
          <w:spacing w:val="29"/>
        </w:rPr>
        <w:t xml:space="preserve"> </w:t>
      </w:r>
      <w:r>
        <w:t>the</w:t>
      </w:r>
      <w:r>
        <w:rPr>
          <w:spacing w:val="29"/>
        </w:rPr>
        <w:t xml:space="preserve"> </w:t>
      </w:r>
      <w:r>
        <w:t>degree</w:t>
      </w:r>
      <w:r>
        <w:rPr>
          <w:spacing w:val="29"/>
        </w:rPr>
        <w:t xml:space="preserve"> </w:t>
      </w:r>
      <w:r>
        <w:t>matrix</w:t>
      </w:r>
      <w:r>
        <w:rPr>
          <w:spacing w:val="29"/>
        </w:rPr>
        <w:t xml:space="preserve"> </w:t>
      </w:r>
      <w:r>
        <w:t>of</w:t>
      </w:r>
      <w:r>
        <w:rPr>
          <w:spacing w:val="29"/>
        </w:rPr>
        <w:t xml:space="preserve"> </w:t>
      </w:r>
      <w:r>
        <w:t>graph</w:t>
      </w:r>
      <w:r>
        <w:rPr>
          <w:spacing w:val="29"/>
        </w:rPr>
        <w:t xml:space="preserve"> </w:t>
      </w:r>
      <w:proofErr w:type="spellStart"/>
      <w:r>
        <w:t>data.The</w:t>
      </w:r>
      <w:proofErr w:type="spellEnd"/>
      <w:r>
        <w:rPr>
          <w:spacing w:val="29"/>
        </w:rPr>
        <w:t xml:space="preserve"> </w:t>
      </w:r>
      <w:r>
        <w:t>third</w:t>
      </w:r>
      <w:r>
        <w:rPr>
          <w:spacing w:val="29"/>
        </w:rPr>
        <w:t xml:space="preserve"> </w:t>
      </w:r>
      <w:r>
        <w:t>part of the chromosome, positions 2 to 3, is the depth of the two GCN blocks. One GCN block is laid before graph coarsen,</w:t>
      </w:r>
      <w:r>
        <w:rPr>
          <w:spacing w:val="40"/>
        </w:rPr>
        <w:t xml:space="preserve"> </w:t>
      </w:r>
      <w:r>
        <w:t>and the one is laid after graph coarsen. The fourth part of chromosome, positions 4 to 5, is the number of neurons in each</w:t>
      </w:r>
      <w:r>
        <w:rPr>
          <w:spacing w:val="-11"/>
        </w:rPr>
        <w:t xml:space="preserve"> </w:t>
      </w:r>
      <w:r>
        <w:t>layer</w:t>
      </w:r>
      <w:r>
        <w:rPr>
          <w:spacing w:val="-11"/>
        </w:rPr>
        <w:t xml:space="preserve"> </w:t>
      </w:r>
      <w:r>
        <w:t>of</w:t>
      </w:r>
      <w:r>
        <w:rPr>
          <w:spacing w:val="-11"/>
        </w:rPr>
        <w:t xml:space="preserve"> </w:t>
      </w:r>
      <w:r>
        <w:t>th</w:t>
      </w:r>
      <w:r>
        <w:t>e</w:t>
      </w:r>
      <w:r>
        <w:rPr>
          <w:spacing w:val="-11"/>
        </w:rPr>
        <w:t xml:space="preserve"> </w:t>
      </w:r>
      <w:r>
        <w:t>prediction</w:t>
      </w:r>
      <w:r>
        <w:rPr>
          <w:spacing w:val="-11"/>
        </w:rPr>
        <w:t xml:space="preserve"> </w:t>
      </w:r>
      <w:proofErr w:type="spellStart"/>
      <w:r>
        <w:t>layer.In</w:t>
      </w:r>
      <w:proofErr w:type="spellEnd"/>
      <w:r>
        <w:rPr>
          <w:spacing w:val="-11"/>
        </w:rPr>
        <w:t xml:space="preserve"> </w:t>
      </w:r>
      <w:r>
        <w:t>the</w:t>
      </w:r>
      <w:r>
        <w:rPr>
          <w:spacing w:val="-11"/>
        </w:rPr>
        <w:t xml:space="preserve"> </w:t>
      </w:r>
      <w:r>
        <w:t>process</w:t>
      </w:r>
      <w:r>
        <w:rPr>
          <w:spacing w:val="-11"/>
        </w:rPr>
        <w:t xml:space="preserve"> </w:t>
      </w:r>
      <w:r>
        <w:t>of</w:t>
      </w:r>
      <w:r>
        <w:rPr>
          <w:spacing w:val="-11"/>
        </w:rPr>
        <w:t xml:space="preserve"> </w:t>
      </w:r>
      <w:r>
        <w:t xml:space="preserve">evolutionary algorithm search, the neural network architecture refers to [62], [67], are dynamically </w:t>
      </w:r>
      <w:proofErr w:type="spellStart"/>
      <w:r>
        <w:t>changed.The</w:t>
      </w:r>
      <w:proofErr w:type="spellEnd"/>
      <w:r>
        <w:t xml:space="preserve"> appropriate number of</w:t>
      </w:r>
      <w:r>
        <w:rPr>
          <w:spacing w:val="40"/>
        </w:rPr>
        <w:t xml:space="preserve"> </w:t>
      </w:r>
      <w:r>
        <w:t>layers</w:t>
      </w:r>
      <w:r>
        <w:rPr>
          <w:spacing w:val="40"/>
        </w:rPr>
        <w:t xml:space="preserve"> </w:t>
      </w:r>
      <w:r>
        <w:t>of</w:t>
      </w:r>
      <w:r>
        <w:rPr>
          <w:spacing w:val="40"/>
        </w:rPr>
        <w:t xml:space="preserve"> </w:t>
      </w:r>
      <w:r>
        <w:t>graph</w:t>
      </w:r>
      <w:r>
        <w:rPr>
          <w:spacing w:val="40"/>
        </w:rPr>
        <w:t xml:space="preserve"> </w:t>
      </w:r>
      <w:r>
        <w:t>convolution</w:t>
      </w:r>
      <w:r>
        <w:rPr>
          <w:spacing w:val="40"/>
        </w:rPr>
        <w:t xml:space="preserve"> </w:t>
      </w:r>
      <w:r>
        <w:t>and</w:t>
      </w:r>
      <w:r>
        <w:rPr>
          <w:spacing w:val="40"/>
        </w:rPr>
        <w:t xml:space="preserve"> </w:t>
      </w:r>
      <w:r>
        <w:t>the</w:t>
      </w:r>
      <w:r>
        <w:rPr>
          <w:spacing w:val="40"/>
        </w:rPr>
        <w:t xml:space="preserve"> </w:t>
      </w:r>
      <w:r>
        <w:t>number</w:t>
      </w:r>
      <w:r>
        <w:rPr>
          <w:spacing w:val="40"/>
        </w:rPr>
        <w:t xml:space="preserve"> </w:t>
      </w:r>
      <w:r>
        <w:t>of</w:t>
      </w:r>
      <w:r>
        <w:rPr>
          <w:spacing w:val="40"/>
        </w:rPr>
        <w:t xml:space="preserve"> </w:t>
      </w:r>
      <w:r>
        <w:t>neurons in the prediction layer can ac</w:t>
      </w:r>
      <w:r>
        <w:t>hieve good detection accuracy while the complexity is not high. Parts 5 to 7 of chromosome, positions 6 to 8, represent the hyperparameters in the network architecture, such as dropout rate, learning rate, etc. Chromo- some Part 8, positions 9 to 10, respe</w:t>
      </w:r>
      <w:r>
        <w:t>ctively represent how to reduce the dimension into a one-dimensional vector after each convolution block outputs the convolution result. There are three</w:t>
      </w:r>
      <w:r>
        <w:rPr>
          <w:spacing w:val="-7"/>
        </w:rPr>
        <w:t xml:space="preserve"> </w:t>
      </w:r>
      <w:r>
        <w:t>options:</w:t>
      </w:r>
      <w:r>
        <w:rPr>
          <w:spacing w:val="-7"/>
        </w:rPr>
        <w:t xml:space="preserve"> </w:t>
      </w:r>
      <w:r>
        <w:t>sum,</w:t>
      </w:r>
      <w:r>
        <w:rPr>
          <w:spacing w:val="-7"/>
        </w:rPr>
        <w:t xml:space="preserve"> </w:t>
      </w:r>
      <w:r>
        <w:t>average</w:t>
      </w:r>
      <w:r>
        <w:rPr>
          <w:spacing w:val="-7"/>
        </w:rPr>
        <w:t xml:space="preserve"> </w:t>
      </w:r>
      <w:r>
        <w:t>and</w:t>
      </w:r>
      <w:r>
        <w:rPr>
          <w:spacing w:val="-7"/>
        </w:rPr>
        <w:t xml:space="preserve"> </w:t>
      </w:r>
      <w:r>
        <w:t>maximum</w:t>
      </w:r>
      <w:r>
        <w:rPr>
          <w:spacing w:val="-7"/>
        </w:rPr>
        <w:t xml:space="preserve"> </w:t>
      </w:r>
      <w:r>
        <w:t>for</w:t>
      </w:r>
      <w:r>
        <w:rPr>
          <w:spacing w:val="-7"/>
        </w:rPr>
        <w:t xml:space="preserve"> </w:t>
      </w:r>
      <w:r>
        <w:t>each</w:t>
      </w:r>
      <w:r>
        <w:rPr>
          <w:spacing w:val="-7"/>
        </w:rPr>
        <w:t xml:space="preserve"> </w:t>
      </w:r>
      <w:r>
        <w:t>dimension. Part 9 of chromosome represents the activation fu</w:t>
      </w:r>
      <w:r>
        <w:t>nction after the end of convolution or fully connection layers.</w:t>
      </w:r>
    </w:p>
    <w:p w14:paraId="465DAA7B" w14:textId="77777777" w:rsidR="00DB4E42" w:rsidRDefault="00DB4E42">
      <w:pPr>
        <w:pStyle w:val="BodyText"/>
        <w:rPr>
          <w:sz w:val="30"/>
        </w:rPr>
      </w:pPr>
    </w:p>
    <w:p w14:paraId="1261F89E" w14:textId="77777777" w:rsidR="00DB4E42" w:rsidRDefault="00EE7020">
      <w:pPr>
        <w:pStyle w:val="ListParagraph"/>
        <w:numPr>
          <w:ilvl w:val="0"/>
          <w:numId w:val="4"/>
        </w:numPr>
        <w:tabs>
          <w:tab w:val="left" w:pos="391"/>
        </w:tabs>
        <w:ind w:right="0"/>
        <w:jc w:val="both"/>
        <w:rPr>
          <w:i/>
          <w:sz w:val="20"/>
        </w:rPr>
      </w:pPr>
      <w:r>
        <w:rPr>
          <w:i/>
          <w:sz w:val="20"/>
        </w:rPr>
        <w:t>CNN</w:t>
      </w:r>
      <w:r>
        <w:rPr>
          <w:i/>
          <w:spacing w:val="2"/>
          <w:sz w:val="20"/>
        </w:rPr>
        <w:t xml:space="preserve"> </w:t>
      </w:r>
      <w:r>
        <w:rPr>
          <w:i/>
          <w:sz w:val="20"/>
        </w:rPr>
        <w:t>architecture</w:t>
      </w:r>
      <w:r>
        <w:rPr>
          <w:i/>
          <w:spacing w:val="3"/>
          <w:sz w:val="20"/>
        </w:rPr>
        <w:t xml:space="preserve"> </w:t>
      </w:r>
      <w:r>
        <w:rPr>
          <w:i/>
          <w:spacing w:val="-2"/>
          <w:sz w:val="20"/>
        </w:rPr>
        <w:t>search</w:t>
      </w:r>
    </w:p>
    <w:p w14:paraId="538B8742" w14:textId="77777777" w:rsidR="00DB4E42" w:rsidRDefault="00EE7020">
      <w:pPr>
        <w:pStyle w:val="BodyText"/>
        <w:spacing w:before="85" w:line="249" w:lineRule="auto"/>
        <w:ind w:left="119" w:right="38" w:firstLine="199"/>
        <w:jc w:val="both"/>
      </w:pPr>
      <w:r>
        <w:t xml:space="preserve">Deep convolution networks, such as the variants of In- </w:t>
      </w:r>
      <w:proofErr w:type="spellStart"/>
      <w:r>
        <w:t>ception</w:t>
      </w:r>
      <w:proofErr w:type="spellEnd"/>
      <w:r>
        <w:rPr>
          <w:spacing w:val="39"/>
        </w:rPr>
        <w:t xml:space="preserve"> </w:t>
      </w:r>
      <w:r>
        <w:t>and</w:t>
      </w:r>
      <w:r>
        <w:rPr>
          <w:spacing w:val="39"/>
        </w:rPr>
        <w:t xml:space="preserve"> </w:t>
      </w:r>
      <w:proofErr w:type="spellStart"/>
      <w:r>
        <w:t>ResNet</w:t>
      </w:r>
      <w:proofErr w:type="spellEnd"/>
      <w:r>
        <w:t>,</w:t>
      </w:r>
      <w:r>
        <w:rPr>
          <w:spacing w:val="39"/>
        </w:rPr>
        <w:t xml:space="preserve"> </w:t>
      </w:r>
      <w:r>
        <w:t>are</w:t>
      </w:r>
      <w:r>
        <w:rPr>
          <w:spacing w:val="39"/>
        </w:rPr>
        <w:t xml:space="preserve"> </w:t>
      </w:r>
      <w:r>
        <w:t>designed</w:t>
      </w:r>
      <w:r>
        <w:rPr>
          <w:spacing w:val="39"/>
        </w:rPr>
        <w:t xml:space="preserve"> </w:t>
      </w:r>
      <w:r>
        <w:t>to</w:t>
      </w:r>
      <w:r>
        <w:rPr>
          <w:spacing w:val="39"/>
        </w:rPr>
        <w:t xml:space="preserve"> </w:t>
      </w:r>
      <w:r>
        <w:t>build</w:t>
      </w:r>
      <w:r>
        <w:rPr>
          <w:spacing w:val="39"/>
        </w:rPr>
        <w:t xml:space="preserve"> </w:t>
      </w:r>
      <w:r>
        <w:t>neural</w:t>
      </w:r>
      <w:r>
        <w:rPr>
          <w:spacing w:val="39"/>
        </w:rPr>
        <w:t xml:space="preserve"> </w:t>
      </w:r>
      <w:r>
        <w:t>networks by stacking multiple blocks. The neural network architecture design</w:t>
      </w:r>
      <w:r>
        <w:rPr>
          <w:spacing w:val="-2"/>
        </w:rPr>
        <w:t xml:space="preserve"> </w:t>
      </w:r>
      <w:r>
        <w:t>includes</w:t>
      </w:r>
      <w:r>
        <w:rPr>
          <w:spacing w:val="-2"/>
        </w:rPr>
        <w:t xml:space="preserve"> </w:t>
      </w:r>
      <w:r>
        <w:t>the</w:t>
      </w:r>
      <w:r>
        <w:rPr>
          <w:spacing w:val="-2"/>
        </w:rPr>
        <w:t xml:space="preserve"> </w:t>
      </w:r>
      <w:r>
        <w:t>determination</w:t>
      </w:r>
      <w:r>
        <w:rPr>
          <w:spacing w:val="-2"/>
        </w:rPr>
        <w:t xml:space="preserve"> </w:t>
      </w:r>
      <w:r>
        <w:t>of</w:t>
      </w:r>
      <w:r>
        <w:rPr>
          <w:spacing w:val="-2"/>
        </w:rPr>
        <w:t xml:space="preserve"> </w:t>
      </w:r>
      <w:r>
        <w:t>depth</w:t>
      </w:r>
      <w:r>
        <w:rPr>
          <w:spacing w:val="-2"/>
        </w:rPr>
        <w:t xml:space="preserve"> </w:t>
      </w:r>
      <w:r>
        <w:t>(number</w:t>
      </w:r>
      <w:r>
        <w:rPr>
          <w:spacing w:val="-2"/>
        </w:rPr>
        <w:t xml:space="preserve"> </w:t>
      </w:r>
      <w:r>
        <w:t>of</w:t>
      </w:r>
      <w:r>
        <w:rPr>
          <w:spacing w:val="-2"/>
        </w:rPr>
        <w:t xml:space="preserve"> </w:t>
      </w:r>
      <w:r>
        <w:t>layers), width (number of channels) and spatial resolution change (number</w:t>
      </w:r>
      <w:r>
        <w:rPr>
          <w:spacing w:val="-5"/>
        </w:rPr>
        <w:t xml:space="preserve"> </w:t>
      </w:r>
      <w:r>
        <w:t>of</w:t>
      </w:r>
      <w:r>
        <w:rPr>
          <w:spacing w:val="-4"/>
        </w:rPr>
        <w:t xml:space="preserve"> </w:t>
      </w:r>
      <w:r>
        <w:t>pool</w:t>
      </w:r>
      <w:r>
        <w:rPr>
          <w:spacing w:val="-5"/>
        </w:rPr>
        <w:t xml:space="preserve"> </w:t>
      </w:r>
      <w:r>
        <w:t>layers),</w:t>
      </w:r>
      <w:r>
        <w:rPr>
          <w:spacing w:val="-4"/>
        </w:rPr>
        <w:t xml:space="preserve"> </w:t>
      </w:r>
      <w:r>
        <w:t>while</w:t>
      </w:r>
      <w:r>
        <w:rPr>
          <w:spacing w:val="-5"/>
        </w:rPr>
        <w:t xml:space="preserve"> </w:t>
      </w:r>
      <w:r>
        <w:t>the</w:t>
      </w:r>
      <w:r>
        <w:rPr>
          <w:spacing w:val="-4"/>
        </w:rPr>
        <w:t xml:space="preserve"> </w:t>
      </w:r>
      <w:r>
        <w:t>block</w:t>
      </w:r>
      <w:r>
        <w:rPr>
          <w:spacing w:val="-5"/>
        </w:rPr>
        <w:t xml:space="preserve"> </w:t>
      </w:r>
      <w:r>
        <w:t>structure</w:t>
      </w:r>
      <w:r>
        <w:rPr>
          <w:spacing w:val="-4"/>
        </w:rPr>
        <w:t xml:space="preserve"> </w:t>
      </w:r>
      <w:r>
        <w:t>design</w:t>
      </w:r>
      <w:r>
        <w:rPr>
          <w:spacing w:val="-5"/>
        </w:rPr>
        <w:t xml:space="preserve"> </w:t>
      </w:r>
      <w:r>
        <w:t xml:space="preserve">spec- </w:t>
      </w:r>
      <w:proofErr w:type="spellStart"/>
      <w:r>
        <w:t>if</w:t>
      </w:r>
      <w:r>
        <w:t>ies</w:t>
      </w:r>
      <w:proofErr w:type="spellEnd"/>
      <w:r>
        <w:t xml:space="preserve"> hierarchical connection and local calculation. Through this block design method, the generated model can not only achieve high performance, but also be extended to different datasets and tasks.</w:t>
      </w:r>
    </w:p>
    <w:p w14:paraId="2AD0E238" w14:textId="77777777" w:rsidR="00DB4E42" w:rsidRDefault="00EE7020">
      <w:pPr>
        <w:pStyle w:val="BodyText"/>
        <w:spacing w:before="3" w:line="249" w:lineRule="auto"/>
        <w:ind w:left="119" w:right="38" w:firstLine="199"/>
        <w:jc w:val="both"/>
      </w:pPr>
      <w:r>
        <w:t>An operation space is defined by a set of possible basic components of network architecture and known successful modules designed by human experts. The five operations</w:t>
      </w:r>
      <w:r>
        <w:rPr>
          <w:spacing w:val="80"/>
          <w:w w:val="150"/>
        </w:rPr>
        <w:t xml:space="preserve"> </w:t>
      </w:r>
      <w:r>
        <w:t>used in this study and the corresponding genotype-phenotype mapping are shown in Table I</w:t>
      </w:r>
      <w:r>
        <w:t xml:space="preserve">I. In the table, spatial separable convolution (SP) and </w:t>
      </w:r>
      <w:proofErr w:type="spellStart"/>
      <w:r>
        <w:t>deepwise</w:t>
      </w:r>
      <w:proofErr w:type="spellEnd"/>
      <w:r>
        <w:t xml:space="preserve"> separable convolution (DW) can reduce network parameters without sacrificing network performance.</w:t>
      </w:r>
      <w:r>
        <w:rPr>
          <w:spacing w:val="29"/>
        </w:rPr>
        <w:t xml:space="preserve"> </w:t>
      </w:r>
      <w:r>
        <w:t>Here,</w:t>
      </w:r>
      <w:r>
        <w:rPr>
          <w:spacing w:val="29"/>
        </w:rPr>
        <w:t xml:space="preserve"> </w:t>
      </w:r>
      <w:r>
        <w:t>we</w:t>
      </w:r>
      <w:r>
        <w:rPr>
          <w:spacing w:val="30"/>
        </w:rPr>
        <w:t xml:space="preserve"> </w:t>
      </w:r>
      <w:r>
        <w:t>use</w:t>
      </w:r>
      <w:r>
        <w:rPr>
          <w:spacing w:val="29"/>
        </w:rPr>
        <w:t xml:space="preserve"> </w:t>
      </w:r>
      <w:r>
        <w:t>two</w:t>
      </w:r>
      <w:r>
        <w:rPr>
          <w:spacing w:val="29"/>
        </w:rPr>
        <w:t xml:space="preserve"> </w:t>
      </w:r>
      <w:r>
        <w:t>DW</w:t>
      </w:r>
      <w:r>
        <w:rPr>
          <w:spacing w:val="30"/>
        </w:rPr>
        <w:t xml:space="preserve"> </w:t>
      </w:r>
      <w:r>
        <w:t>operations</w:t>
      </w:r>
      <w:r>
        <w:rPr>
          <w:spacing w:val="29"/>
        </w:rPr>
        <w:t xml:space="preserve"> </w:t>
      </w:r>
      <w:r>
        <w:t>and</w:t>
      </w:r>
      <w:r>
        <w:rPr>
          <w:spacing w:val="30"/>
        </w:rPr>
        <w:t xml:space="preserve"> </w:t>
      </w:r>
      <w:r>
        <w:t>two</w:t>
      </w:r>
      <w:r>
        <w:rPr>
          <w:spacing w:val="29"/>
        </w:rPr>
        <w:t xml:space="preserve"> </w:t>
      </w:r>
      <w:r>
        <w:rPr>
          <w:spacing w:val="-5"/>
        </w:rPr>
        <w:t>SP</w:t>
      </w:r>
    </w:p>
    <w:p w14:paraId="2A833FC2" w14:textId="77777777" w:rsidR="00DB4E42" w:rsidRDefault="00EE7020">
      <w:pPr>
        <w:spacing w:before="3"/>
        <w:rPr>
          <w:sz w:val="20"/>
        </w:rPr>
      </w:pPr>
      <w:r>
        <w:br w:type="column"/>
      </w:r>
    </w:p>
    <w:p w14:paraId="0831BEE9" w14:textId="77777777" w:rsidR="00DB4E42" w:rsidRDefault="00EE7020">
      <w:pPr>
        <w:spacing w:line="232" w:lineRule="auto"/>
        <w:ind w:left="1928" w:right="2022" w:firstLine="370"/>
        <w:rPr>
          <w:sz w:val="12"/>
        </w:rPr>
      </w:pPr>
      <w:r>
        <w:rPr>
          <w:sz w:val="16"/>
        </w:rPr>
        <w:t>TABLE II</w:t>
      </w:r>
      <w:r>
        <w:rPr>
          <w:spacing w:val="40"/>
          <w:sz w:val="16"/>
        </w:rPr>
        <w:t xml:space="preserve"> </w:t>
      </w:r>
      <w:r>
        <w:rPr>
          <w:sz w:val="16"/>
        </w:rPr>
        <w:t xml:space="preserve">CNN </w:t>
      </w:r>
      <w:r>
        <w:rPr>
          <w:sz w:val="12"/>
        </w:rPr>
        <w:t>SEARCH</w:t>
      </w:r>
      <w:r>
        <w:rPr>
          <w:spacing w:val="40"/>
          <w:sz w:val="12"/>
        </w:rPr>
        <w:t xml:space="preserve"> </w:t>
      </w:r>
      <w:r>
        <w:rPr>
          <w:sz w:val="12"/>
        </w:rPr>
        <w:t>SPACE</w:t>
      </w:r>
    </w:p>
    <w:p w14:paraId="7775A46B" w14:textId="77777777" w:rsidR="00DB4E42" w:rsidRDefault="00DB4E42">
      <w:pPr>
        <w:pStyle w:val="BodyText"/>
        <w:spacing w:before="10"/>
        <w:rPr>
          <w:sz w:val="15"/>
        </w:rPr>
      </w:pPr>
    </w:p>
    <w:tbl>
      <w:tblPr>
        <w:tblW w:w="0" w:type="auto"/>
        <w:tblInd w:w="177" w:type="dxa"/>
        <w:tblLayout w:type="fixed"/>
        <w:tblCellMar>
          <w:left w:w="0" w:type="dxa"/>
          <w:right w:w="0" w:type="dxa"/>
        </w:tblCellMar>
        <w:tblLook w:val="01E0" w:firstRow="1" w:lastRow="1" w:firstColumn="1" w:lastColumn="1" w:noHBand="0" w:noVBand="0"/>
      </w:tblPr>
      <w:tblGrid>
        <w:gridCol w:w="2550"/>
        <w:gridCol w:w="747"/>
        <w:gridCol w:w="1010"/>
        <w:gridCol w:w="613"/>
      </w:tblGrid>
      <w:tr w:rsidR="00DB4E42" w14:paraId="5C55BFA0" w14:textId="77777777">
        <w:trPr>
          <w:trHeight w:val="177"/>
        </w:trPr>
        <w:tc>
          <w:tcPr>
            <w:tcW w:w="2550" w:type="dxa"/>
            <w:tcBorders>
              <w:top w:val="single" w:sz="4" w:space="0" w:color="000000"/>
              <w:bottom w:val="single" w:sz="4" w:space="0" w:color="000000"/>
            </w:tcBorders>
          </w:tcPr>
          <w:p w14:paraId="77318A6A" w14:textId="77777777" w:rsidR="00DB4E42" w:rsidRDefault="00EE7020">
            <w:pPr>
              <w:pStyle w:val="TableParagraph"/>
              <w:spacing w:line="157" w:lineRule="exact"/>
              <w:ind w:left="110" w:right="271"/>
              <w:rPr>
                <w:sz w:val="16"/>
              </w:rPr>
            </w:pPr>
            <w:r>
              <w:rPr>
                <w:sz w:val="16"/>
              </w:rPr>
              <w:t>Operation</w:t>
            </w:r>
            <w:r>
              <w:rPr>
                <w:spacing w:val="8"/>
                <w:sz w:val="16"/>
              </w:rPr>
              <w:t xml:space="preserve"> </w:t>
            </w:r>
            <w:r>
              <w:rPr>
                <w:spacing w:val="-4"/>
                <w:sz w:val="16"/>
              </w:rPr>
              <w:t>type</w:t>
            </w:r>
          </w:p>
        </w:tc>
        <w:tc>
          <w:tcPr>
            <w:tcW w:w="747" w:type="dxa"/>
            <w:tcBorders>
              <w:top w:val="single" w:sz="4" w:space="0" w:color="000000"/>
              <w:bottom w:val="single" w:sz="4" w:space="0" w:color="000000"/>
            </w:tcBorders>
          </w:tcPr>
          <w:p w14:paraId="4297F3ED" w14:textId="77777777" w:rsidR="00DB4E42" w:rsidRDefault="00EE7020">
            <w:pPr>
              <w:pStyle w:val="TableParagraph"/>
              <w:spacing w:line="157" w:lineRule="exact"/>
              <w:ind w:left="-45" w:right="55"/>
              <w:rPr>
                <w:sz w:val="16"/>
              </w:rPr>
            </w:pPr>
            <w:r>
              <w:rPr>
                <w:sz w:val="16"/>
              </w:rPr>
              <w:t>Kernel</w:t>
            </w:r>
            <w:r>
              <w:rPr>
                <w:spacing w:val="6"/>
                <w:sz w:val="16"/>
              </w:rPr>
              <w:t xml:space="preserve"> </w:t>
            </w:r>
            <w:r>
              <w:rPr>
                <w:spacing w:val="-4"/>
                <w:sz w:val="16"/>
              </w:rPr>
              <w:t>size</w:t>
            </w:r>
          </w:p>
        </w:tc>
        <w:tc>
          <w:tcPr>
            <w:tcW w:w="1010" w:type="dxa"/>
            <w:tcBorders>
              <w:top w:val="single" w:sz="4" w:space="0" w:color="000000"/>
              <w:bottom w:val="single" w:sz="4" w:space="0" w:color="000000"/>
            </w:tcBorders>
          </w:tcPr>
          <w:p w14:paraId="5A75A8D5" w14:textId="77777777" w:rsidR="00DB4E42" w:rsidRDefault="00EE7020">
            <w:pPr>
              <w:pStyle w:val="TableParagraph"/>
              <w:spacing w:line="157" w:lineRule="exact"/>
              <w:ind w:left="170" w:right="71"/>
              <w:rPr>
                <w:sz w:val="16"/>
              </w:rPr>
            </w:pPr>
            <w:r>
              <w:rPr>
                <w:sz w:val="16"/>
              </w:rPr>
              <w:t>Short</w:t>
            </w:r>
            <w:r>
              <w:rPr>
                <w:spacing w:val="11"/>
                <w:sz w:val="16"/>
              </w:rPr>
              <w:t xml:space="preserve"> </w:t>
            </w:r>
            <w:r>
              <w:rPr>
                <w:spacing w:val="-4"/>
                <w:sz w:val="16"/>
              </w:rPr>
              <w:t>name</w:t>
            </w:r>
          </w:p>
        </w:tc>
        <w:tc>
          <w:tcPr>
            <w:tcW w:w="613" w:type="dxa"/>
            <w:tcBorders>
              <w:top w:val="single" w:sz="4" w:space="0" w:color="000000"/>
              <w:bottom w:val="single" w:sz="4" w:space="0" w:color="000000"/>
            </w:tcBorders>
          </w:tcPr>
          <w:p w14:paraId="6EDAD622" w14:textId="77777777" w:rsidR="00DB4E42" w:rsidRDefault="00EE7020">
            <w:pPr>
              <w:pStyle w:val="TableParagraph"/>
              <w:spacing w:line="157" w:lineRule="exact"/>
              <w:ind w:left="144" w:right="107"/>
              <w:rPr>
                <w:sz w:val="16"/>
              </w:rPr>
            </w:pPr>
            <w:r>
              <w:rPr>
                <w:spacing w:val="-4"/>
                <w:sz w:val="16"/>
              </w:rPr>
              <w:t>Code</w:t>
            </w:r>
          </w:p>
        </w:tc>
      </w:tr>
      <w:tr w:rsidR="00DB4E42" w14:paraId="414CBC77" w14:textId="77777777">
        <w:trPr>
          <w:trHeight w:val="162"/>
        </w:trPr>
        <w:tc>
          <w:tcPr>
            <w:tcW w:w="2550" w:type="dxa"/>
            <w:tcBorders>
              <w:top w:val="single" w:sz="4" w:space="0" w:color="000000"/>
            </w:tcBorders>
          </w:tcPr>
          <w:p w14:paraId="60A53EE8" w14:textId="77777777" w:rsidR="00DB4E42" w:rsidRDefault="00EE7020">
            <w:pPr>
              <w:pStyle w:val="TableParagraph"/>
              <w:spacing w:line="143" w:lineRule="exact"/>
              <w:ind w:left="110" w:right="271"/>
              <w:rPr>
                <w:sz w:val="16"/>
              </w:rPr>
            </w:pPr>
            <w:r>
              <w:rPr>
                <w:sz w:val="16"/>
              </w:rPr>
              <w:t>Spatial</w:t>
            </w:r>
            <w:r>
              <w:rPr>
                <w:spacing w:val="9"/>
                <w:sz w:val="16"/>
              </w:rPr>
              <w:t xml:space="preserve"> </w:t>
            </w:r>
            <w:r>
              <w:rPr>
                <w:sz w:val="16"/>
              </w:rPr>
              <w:t>Separable</w:t>
            </w:r>
            <w:r>
              <w:rPr>
                <w:spacing w:val="10"/>
                <w:sz w:val="16"/>
              </w:rPr>
              <w:t xml:space="preserve"> </w:t>
            </w:r>
            <w:r>
              <w:rPr>
                <w:spacing w:val="-2"/>
                <w:sz w:val="16"/>
              </w:rPr>
              <w:t>Convolutions</w:t>
            </w:r>
          </w:p>
        </w:tc>
        <w:tc>
          <w:tcPr>
            <w:tcW w:w="747" w:type="dxa"/>
            <w:tcBorders>
              <w:top w:val="single" w:sz="4" w:space="0" w:color="000000"/>
            </w:tcBorders>
          </w:tcPr>
          <w:p w14:paraId="3E6B25B2" w14:textId="77777777" w:rsidR="00DB4E42" w:rsidRDefault="00EE7020">
            <w:pPr>
              <w:pStyle w:val="TableParagraph"/>
              <w:spacing w:line="143" w:lineRule="exact"/>
              <w:ind w:right="99"/>
              <w:rPr>
                <w:sz w:val="16"/>
              </w:rPr>
            </w:pPr>
            <w:r>
              <w:rPr>
                <w:w w:val="99"/>
                <w:sz w:val="16"/>
              </w:rPr>
              <w:t>3</w:t>
            </w:r>
          </w:p>
        </w:tc>
        <w:tc>
          <w:tcPr>
            <w:tcW w:w="1010" w:type="dxa"/>
            <w:tcBorders>
              <w:top w:val="single" w:sz="4" w:space="0" w:color="000000"/>
            </w:tcBorders>
          </w:tcPr>
          <w:p w14:paraId="2F91E838" w14:textId="77777777" w:rsidR="00DB4E42" w:rsidRDefault="00EE7020">
            <w:pPr>
              <w:pStyle w:val="TableParagraph"/>
              <w:spacing w:line="143" w:lineRule="exact"/>
              <w:ind w:left="170" w:right="71"/>
              <w:rPr>
                <w:sz w:val="16"/>
              </w:rPr>
            </w:pPr>
            <w:r>
              <w:rPr>
                <w:spacing w:val="-5"/>
                <w:sz w:val="16"/>
              </w:rPr>
              <w:t>SP3</w:t>
            </w:r>
          </w:p>
        </w:tc>
        <w:tc>
          <w:tcPr>
            <w:tcW w:w="613" w:type="dxa"/>
            <w:tcBorders>
              <w:top w:val="single" w:sz="4" w:space="0" w:color="000000"/>
            </w:tcBorders>
          </w:tcPr>
          <w:p w14:paraId="0B867BEC" w14:textId="77777777" w:rsidR="00DB4E42" w:rsidRDefault="00EE7020">
            <w:pPr>
              <w:pStyle w:val="TableParagraph"/>
              <w:spacing w:line="143" w:lineRule="exact"/>
              <w:ind w:left="37"/>
              <w:rPr>
                <w:sz w:val="16"/>
              </w:rPr>
            </w:pPr>
            <w:r>
              <w:rPr>
                <w:w w:val="99"/>
                <w:sz w:val="16"/>
              </w:rPr>
              <w:t>0</w:t>
            </w:r>
          </w:p>
        </w:tc>
      </w:tr>
      <w:tr w:rsidR="00DB4E42" w14:paraId="654C7DAC" w14:textId="77777777">
        <w:trPr>
          <w:trHeight w:val="179"/>
        </w:trPr>
        <w:tc>
          <w:tcPr>
            <w:tcW w:w="2550" w:type="dxa"/>
          </w:tcPr>
          <w:p w14:paraId="37E6EFC2" w14:textId="77777777" w:rsidR="00DB4E42" w:rsidRDefault="00EE7020">
            <w:pPr>
              <w:pStyle w:val="TableParagraph"/>
              <w:ind w:left="110" w:right="271"/>
              <w:rPr>
                <w:sz w:val="16"/>
              </w:rPr>
            </w:pPr>
            <w:r>
              <w:rPr>
                <w:sz w:val="16"/>
              </w:rPr>
              <w:t>Spatial</w:t>
            </w:r>
            <w:r>
              <w:rPr>
                <w:spacing w:val="9"/>
                <w:sz w:val="16"/>
              </w:rPr>
              <w:t xml:space="preserve"> </w:t>
            </w:r>
            <w:r>
              <w:rPr>
                <w:sz w:val="16"/>
              </w:rPr>
              <w:t>Separable</w:t>
            </w:r>
            <w:r>
              <w:rPr>
                <w:spacing w:val="10"/>
                <w:sz w:val="16"/>
              </w:rPr>
              <w:t xml:space="preserve"> </w:t>
            </w:r>
            <w:r>
              <w:rPr>
                <w:spacing w:val="-2"/>
                <w:sz w:val="16"/>
              </w:rPr>
              <w:t>Convolutions</w:t>
            </w:r>
          </w:p>
        </w:tc>
        <w:tc>
          <w:tcPr>
            <w:tcW w:w="747" w:type="dxa"/>
          </w:tcPr>
          <w:p w14:paraId="3188A6BE" w14:textId="77777777" w:rsidR="00DB4E42" w:rsidRDefault="00EE7020">
            <w:pPr>
              <w:pStyle w:val="TableParagraph"/>
              <w:ind w:right="99"/>
              <w:rPr>
                <w:sz w:val="16"/>
              </w:rPr>
            </w:pPr>
            <w:r>
              <w:rPr>
                <w:w w:val="99"/>
                <w:sz w:val="16"/>
              </w:rPr>
              <w:t>5</w:t>
            </w:r>
          </w:p>
        </w:tc>
        <w:tc>
          <w:tcPr>
            <w:tcW w:w="1010" w:type="dxa"/>
          </w:tcPr>
          <w:p w14:paraId="62718284" w14:textId="77777777" w:rsidR="00DB4E42" w:rsidRDefault="00EE7020">
            <w:pPr>
              <w:pStyle w:val="TableParagraph"/>
              <w:ind w:left="170" w:right="71"/>
              <w:rPr>
                <w:sz w:val="16"/>
              </w:rPr>
            </w:pPr>
            <w:r>
              <w:rPr>
                <w:spacing w:val="-5"/>
                <w:sz w:val="16"/>
              </w:rPr>
              <w:t>SP5</w:t>
            </w:r>
          </w:p>
        </w:tc>
        <w:tc>
          <w:tcPr>
            <w:tcW w:w="613" w:type="dxa"/>
          </w:tcPr>
          <w:p w14:paraId="37A8E456" w14:textId="77777777" w:rsidR="00DB4E42" w:rsidRDefault="00EE7020">
            <w:pPr>
              <w:pStyle w:val="TableParagraph"/>
              <w:ind w:left="37"/>
              <w:rPr>
                <w:sz w:val="16"/>
              </w:rPr>
            </w:pPr>
            <w:r>
              <w:rPr>
                <w:w w:val="99"/>
                <w:sz w:val="16"/>
              </w:rPr>
              <w:t>1</w:t>
            </w:r>
          </w:p>
        </w:tc>
      </w:tr>
      <w:tr w:rsidR="00DB4E42" w14:paraId="119CE08D" w14:textId="77777777">
        <w:trPr>
          <w:trHeight w:val="179"/>
        </w:trPr>
        <w:tc>
          <w:tcPr>
            <w:tcW w:w="2550" w:type="dxa"/>
          </w:tcPr>
          <w:p w14:paraId="427E25CC" w14:textId="77777777" w:rsidR="00DB4E42" w:rsidRDefault="00EE7020">
            <w:pPr>
              <w:pStyle w:val="TableParagraph"/>
              <w:ind w:left="110" w:right="271"/>
              <w:rPr>
                <w:sz w:val="16"/>
              </w:rPr>
            </w:pPr>
            <w:proofErr w:type="spellStart"/>
            <w:r>
              <w:rPr>
                <w:sz w:val="16"/>
              </w:rPr>
              <w:t>Depthwise</w:t>
            </w:r>
            <w:proofErr w:type="spellEnd"/>
            <w:r>
              <w:rPr>
                <w:spacing w:val="8"/>
                <w:sz w:val="16"/>
              </w:rPr>
              <w:t xml:space="preserve"> </w:t>
            </w:r>
            <w:r>
              <w:rPr>
                <w:sz w:val="16"/>
              </w:rPr>
              <w:t>separable</w:t>
            </w:r>
            <w:r>
              <w:rPr>
                <w:spacing w:val="9"/>
                <w:sz w:val="16"/>
              </w:rPr>
              <w:t xml:space="preserve"> </w:t>
            </w:r>
            <w:r>
              <w:rPr>
                <w:spacing w:val="-2"/>
                <w:sz w:val="16"/>
              </w:rPr>
              <w:t>convolution</w:t>
            </w:r>
          </w:p>
        </w:tc>
        <w:tc>
          <w:tcPr>
            <w:tcW w:w="747" w:type="dxa"/>
          </w:tcPr>
          <w:p w14:paraId="7C7CD5AD" w14:textId="77777777" w:rsidR="00DB4E42" w:rsidRDefault="00EE7020">
            <w:pPr>
              <w:pStyle w:val="TableParagraph"/>
              <w:ind w:right="99"/>
              <w:rPr>
                <w:sz w:val="16"/>
              </w:rPr>
            </w:pPr>
            <w:r>
              <w:rPr>
                <w:w w:val="99"/>
                <w:sz w:val="16"/>
              </w:rPr>
              <w:t>3</w:t>
            </w:r>
          </w:p>
        </w:tc>
        <w:tc>
          <w:tcPr>
            <w:tcW w:w="1010" w:type="dxa"/>
          </w:tcPr>
          <w:p w14:paraId="5C1E547E" w14:textId="77777777" w:rsidR="00DB4E42" w:rsidRDefault="00EE7020">
            <w:pPr>
              <w:pStyle w:val="TableParagraph"/>
              <w:ind w:left="170" w:right="71"/>
              <w:rPr>
                <w:sz w:val="16"/>
              </w:rPr>
            </w:pPr>
            <w:r>
              <w:rPr>
                <w:spacing w:val="-5"/>
                <w:sz w:val="16"/>
              </w:rPr>
              <w:t>DW3</w:t>
            </w:r>
          </w:p>
        </w:tc>
        <w:tc>
          <w:tcPr>
            <w:tcW w:w="613" w:type="dxa"/>
          </w:tcPr>
          <w:p w14:paraId="129C4F5A" w14:textId="77777777" w:rsidR="00DB4E42" w:rsidRDefault="00EE7020">
            <w:pPr>
              <w:pStyle w:val="TableParagraph"/>
              <w:ind w:left="37"/>
              <w:rPr>
                <w:sz w:val="16"/>
              </w:rPr>
            </w:pPr>
            <w:r>
              <w:rPr>
                <w:w w:val="99"/>
                <w:sz w:val="16"/>
              </w:rPr>
              <w:t>2</w:t>
            </w:r>
          </w:p>
        </w:tc>
      </w:tr>
      <w:tr w:rsidR="00DB4E42" w14:paraId="105B6F04" w14:textId="77777777">
        <w:trPr>
          <w:trHeight w:val="185"/>
        </w:trPr>
        <w:tc>
          <w:tcPr>
            <w:tcW w:w="2550" w:type="dxa"/>
          </w:tcPr>
          <w:p w14:paraId="4A5F452F" w14:textId="77777777" w:rsidR="00DB4E42" w:rsidRDefault="00EE7020">
            <w:pPr>
              <w:pStyle w:val="TableParagraph"/>
              <w:spacing w:line="166" w:lineRule="exact"/>
              <w:ind w:left="110" w:right="271"/>
              <w:rPr>
                <w:sz w:val="16"/>
              </w:rPr>
            </w:pPr>
            <w:proofErr w:type="spellStart"/>
            <w:r>
              <w:rPr>
                <w:sz w:val="16"/>
              </w:rPr>
              <w:t>Depthwise</w:t>
            </w:r>
            <w:proofErr w:type="spellEnd"/>
            <w:r>
              <w:rPr>
                <w:spacing w:val="8"/>
                <w:sz w:val="16"/>
              </w:rPr>
              <w:t xml:space="preserve"> </w:t>
            </w:r>
            <w:r>
              <w:rPr>
                <w:sz w:val="16"/>
              </w:rPr>
              <w:t>separable</w:t>
            </w:r>
            <w:r>
              <w:rPr>
                <w:spacing w:val="9"/>
                <w:sz w:val="16"/>
              </w:rPr>
              <w:t xml:space="preserve"> </w:t>
            </w:r>
            <w:r>
              <w:rPr>
                <w:spacing w:val="-2"/>
                <w:sz w:val="16"/>
              </w:rPr>
              <w:t>convolution</w:t>
            </w:r>
          </w:p>
        </w:tc>
        <w:tc>
          <w:tcPr>
            <w:tcW w:w="747" w:type="dxa"/>
          </w:tcPr>
          <w:p w14:paraId="43EDEC3F" w14:textId="77777777" w:rsidR="00DB4E42" w:rsidRDefault="00EE7020">
            <w:pPr>
              <w:pStyle w:val="TableParagraph"/>
              <w:spacing w:line="166" w:lineRule="exact"/>
              <w:ind w:right="99"/>
              <w:rPr>
                <w:sz w:val="16"/>
              </w:rPr>
            </w:pPr>
            <w:r>
              <w:rPr>
                <w:w w:val="99"/>
                <w:sz w:val="16"/>
              </w:rPr>
              <w:t>5</w:t>
            </w:r>
          </w:p>
        </w:tc>
        <w:tc>
          <w:tcPr>
            <w:tcW w:w="1010" w:type="dxa"/>
          </w:tcPr>
          <w:p w14:paraId="198D145E" w14:textId="77777777" w:rsidR="00DB4E42" w:rsidRDefault="00EE7020">
            <w:pPr>
              <w:pStyle w:val="TableParagraph"/>
              <w:spacing w:line="166" w:lineRule="exact"/>
              <w:ind w:left="170" w:right="71"/>
              <w:rPr>
                <w:sz w:val="16"/>
              </w:rPr>
            </w:pPr>
            <w:r>
              <w:rPr>
                <w:spacing w:val="-5"/>
                <w:sz w:val="16"/>
              </w:rPr>
              <w:t>DW5</w:t>
            </w:r>
          </w:p>
        </w:tc>
        <w:tc>
          <w:tcPr>
            <w:tcW w:w="613" w:type="dxa"/>
          </w:tcPr>
          <w:p w14:paraId="545307B4" w14:textId="77777777" w:rsidR="00DB4E42" w:rsidRDefault="00EE7020">
            <w:pPr>
              <w:pStyle w:val="TableParagraph"/>
              <w:spacing w:line="166" w:lineRule="exact"/>
              <w:ind w:left="37"/>
              <w:rPr>
                <w:sz w:val="16"/>
              </w:rPr>
            </w:pPr>
            <w:r>
              <w:rPr>
                <w:w w:val="99"/>
                <w:sz w:val="16"/>
              </w:rPr>
              <w:t>3</w:t>
            </w:r>
          </w:p>
        </w:tc>
      </w:tr>
    </w:tbl>
    <w:p w14:paraId="1EBEB224" w14:textId="77777777" w:rsidR="00DB4E42" w:rsidRDefault="00EE7020">
      <w:pPr>
        <w:tabs>
          <w:tab w:val="left" w:pos="715"/>
          <w:tab w:val="left" w:pos="3002"/>
          <w:tab w:val="left" w:pos="3901"/>
          <w:tab w:val="left" w:pos="4762"/>
        </w:tabs>
        <w:ind w:left="169"/>
        <w:jc w:val="both"/>
        <w:rPr>
          <w:sz w:val="16"/>
        </w:rPr>
      </w:pPr>
      <w:r>
        <w:rPr>
          <w:sz w:val="16"/>
          <w:u w:val="single"/>
        </w:rPr>
        <w:tab/>
        <w:t>Normal</w:t>
      </w:r>
      <w:r>
        <w:rPr>
          <w:spacing w:val="10"/>
          <w:sz w:val="16"/>
          <w:u w:val="single"/>
        </w:rPr>
        <w:t xml:space="preserve"> </w:t>
      </w:r>
      <w:r>
        <w:rPr>
          <w:spacing w:val="-2"/>
          <w:sz w:val="16"/>
          <w:u w:val="single"/>
        </w:rPr>
        <w:t>convolution</w:t>
      </w:r>
      <w:r>
        <w:rPr>
          <w:sz w:val="16"/>
          <w:u w:val="single"/>
        </w:rPr>
        <w:tab/>
      </w:r>
      <w:r>
        <w:rPr>
          <w:spacing w:val="-10"/>
          <w:sz w:val="16"/>
          <w:u w:val="single"/>
        </w:rPr>
        <w:t>3</w:t>
      </w:r>
      <w:r>
        <w:rPr>
          <w:sz w:val="16"/>
          <w:u w:val="single"/>
        </w:rPr>
        <w:tab/>
      </w:r>
      <w:r>
        <w:rPr>
          <w:spacing w:val="-5"/>
          <w:sz w:val="16"/>
          <w:u w:val="single"/>
        </w:rPr>
        <w:t>3*3</w:t>
      </w:r>
      <w:r>
        <w:rPr>
          <w:sz w:val="16"/>
          <w:u w:val="single"/>
        </w:rPr>
        <w:tab/>
      </w:r>
      <w:r>
        <w:rPr>
          <w:spacing w:val="-10"/>
          <w:sz w:val="16"/>
          <w:u w:val="single"/>
        </w:rPr>
        <w:t>4</w:t>
      </w:r>
      <w:r>
        <w:rPr>
          <w:spacing w:val="80"/>
          <w:sz w:val="16"/>
          <w:u w:val="single"/>
        </w:rPr>
        <w:t xml:space="preserve">  </w:t>
      </w:r>
    </w:p>
    <w:p w14:paraId="14C4BFB6" w14:textId="77777777" w:rsidR="00DB4E42" w:rsidRDefault="00DB4E42">
      <w:pPr>
        <w:pStyle w:val="BodyText"/>
        <w:rPr>
          <w:sz w:val="18"/>
        </w:rPr>
      </w:pPr>
    </w:p>
    <w:p w14:paraId="5AFB582C" w14:textId="77777777" w:rsidR="00DB4E42" w:rsidRDefault="00DB4E42">
      <w:pPr>
        <w:pStyle w:val="BodyText"/>
        <w:spacing w:before="6"/>
      </w:pPr>
    </w:p>
    <w:p w14:paraId="77726C85" w14:textId="77777777" w:rsidR="00DB4E42" w:rsidRDefault="00EE7020">
      <w:pPr>
        <w:pStyle w:val="BodyText"/>
        <w:spacing w:line="249" w:lineRule="auto"/>
        <w:ind w:left="119" w:right="177"/>
        <w:jc w:val="both"/>
      </w:pPr>
      <w:r>
        <w:t>operations,</w:t>
      </w:r>
      <w:r>
        <w:rPr>
          <w:spacing w:val="20"/>
        </w:rPr>
        <w:t xml:space="preserve"> </w:t>
      </w:r>
      <w:r>
        <w:t>and</w:t>
      </w:r>
      <w:r>
        <w:rPr>
          <w:spacing w:val="20"/>
        </w:rPr>
        <w:t xml:space="preserve"> </w:t>
      </w:r>
      <w:r>
        <w:t>the</w:t>
      </w:r>
      <w:r>
        <w:rPr>
          <w:spacing w:val="20"/>
        </w:rPr>
        <w:t xml:space="preserve"> </w:t>
      </w:r>
      <w:r>
        <w:t>kernel</w:t>
      </w:r>
      <w:r>
        <w:rPr>
          <w:spacing w:val="20"/>
        </w:rPr>
        <w:t xml:space="preserve"> </w:t>
      </w:r>
      <w:r>
        <w:t>size</w:t>
      </w:r>
      <w:r>
        <w:rPr>
          <w:spacing w:val="20"/>
        </w:rPr>
        <w:t xml:space="preserve"> </w:t>
      </w:r>
      <w:r>
        <w:t>respectively</w:t>
      </w:r>
      <w:r>
        <w:rPr>
          <w:spacing w:val="20"/>
        </w:rPr>
        <w:t xml:space="preserve"> </w:t>
      </w:r>
      <w:r>
        <w:t>is</w:t>
      </w:r>
      <w:r>
        <w:rPr>
          <w:spacing w:val="20"/>
        </w:rPr>
        <w:t xml:space="preserve"> </w:t>
      </w:r>
      <w:r>
        <w:t>3</w:t>
      </w:r>
      <w:r>
        <w:rPr>
          <w:spacing w:val="20"/>
        </w:rPr>
        <w:t xml:space="preserve"> </w:t>
      </w:r>
      <w:r>
        <w:t>×</w:t>
      </w:r>
      <w:r>
        <w:rPr>
          <w:spacing w:val="20"/>
        </w:rPr>
        <w:t xml:space="preserve"> </w:t>
      </w:r>
      <w:r>
        <w:t>3</w:t>
      </w:r>
      <w:r>
        <w:rPr>
          <w:spacing w:val="20"/>
        </w:rPr>
        <w:t xml:space="preserve"> </w:t>
      </w:r>
      <w:r>
        <w:t>and</w:t>
      </w:r>
      <w:r>
        <w:rPr>
          <w:spacing w:val="20"/>
        </w:rPr>
        <w:t xml:space="preserve"> </w:t>
      </w:r>
      <w:r>
        <w:t>5</w:t>
      </w:r>
      <w:r>
        <w:rPr>
          <w:spacing w:val="20"/>
        </w:rPr>
        <w:t xml:space="preserve"> </w:t>
      </w:r>
      <w:r>
        <w:t>× 5, referred to as SP3, DW3 and SP5, DW5.</w:t>
      </w:r>
    </w:p>
    <w:p w14:paraId="7BBA10AA" w14:textId="77777777" w:rsidR="00DB4E42" w:rsidRDefault="00EE7020">
      <w:pPr>
        <w:pStyle w:val="ListParagraph"/>
        <w:numPr>
          <w:ilvl w:val="0"/>
          <w:numId w:val="7"/>
        </w:numPr>
        <w:tabs>
          <w:tab w:val="left" w:pos="637"/>
        </w:tabs>
        <w:spacing w:before="212" w:line="320" w:lineRule="atLeast"/>
        <w:ind w:left="318" w:hanging="46"/>
        <w:jc w:val="both"/>
        <w:rPr>
          <w:sz w:val="20"/>
        </w:rPr>
      </w:pPr>
      <w:r>
        <w:rPr>
          <w:sz w:val="20"/>
        </w:rPr>
        <w:t>PROPOSED</w:t>
      </w:r>
      <w:r>
        <w:rPr>
          <w:spacing w:val="40"/>
          <w:sz w:val="20"/>
        </w:rPr>
        <w:t xml:space="preserve"> </w:t>
      </w:r>
      <w:r>
        <w:rPr>
          <w:sz w:val="20"/>
        </w:rPr>
        <w:t>INTRUSION</w:t>
      </w:r>
      <w:r>
        <w:rPr>
          <w:spacing w:val="40"/>
          <w:sz w:val="20"/>
        </w:rPr>
        <w:t xml:space="preserve"> </w:t>
      </w:r>
      <w:r>
        <w:rPr>
          <w:sz w:val="20"/>
        </w:rPr>
        <w:t>DETECTION</w:t>
      </w:r>
      <w:r>
        <w:rPr>
          <w:spacing w:val="40"/>
          <w:sz w:val="20"/>
        </w:rPr>
        <w:t xml:space="preserve"> </w:t>
      </w:r>
      <w:r>
        <w:rPr>
          <w:sz w:val="20"/>
        </w:rPr>
        <w:t>MODEL The</w:t>
      </w:r>
      <w:r>
        <w:rPr>
          <w:spacing w:val="32"/>
          <w:sz w:val="20"/>
        </w:rPr>
        <w:t xml:space="preserve"> </w:t>
      </w:r>
      <w:r>
        <w:rPr>
          <w:sz w:val="20"/>
        </w:rPr>
        <w:t>architecture</w:t>
      </w:r>
      <w:r>
        <w:rPr>
          <w:spacing w:val="32"/>
          <w:sz w:val="20"/>
        </w:rPr>
        <w:t xml:space="preserve"> </w:t>
      </w:r>
      <w:r>
        <w:rPr>
          <w:sz w:val="20"/>
        </w:rPr>
        <w:t>we</w:t>
      </w:r>
      <w:r>
        <w:rPr>
          <w:spacing w:val="32"/>
          <w:sz w:val="20"/>
        </w:rPr>
        <w:t xml:space="preserve"> </w:t>
      </w:r>
      <w:r>
        <w:rPr>
          <w:sz w:val="20"/>
        </w:rPr>
        <w:t>proposed</w:t>
      </w:r>
      <w:r>
        <w:rPr>
          <w:spacing w:val="32"/>
          <w:sz w:val="20"/>
        </w:rPr>
        <w:t xml:space="preserve"> </w:t>
      </w:r>
      <w:r>
        <w:rPr>
          <w:sz w:val="20"/>
        </w:rPr>
        <w:t>is</w:t>
      </w:r>
      <w:r>
        <w:rPr>
          <w:spacing w:val="32"/>
          <w:sz w:val="20"/>
        </w:rPr>
        <w:t xml:space="preserve"> </w:t>
      </w:r>
      <w:r>
        <w:rPr>
          <w:sz w:val="20"/>
        </w:rPr>
        <w:t>shown</w:t>
      </w:r>
      <w:r>
        <w:rPr>
          <w:spacing w:val="32"/>
          <w:sz w:val="20"/>
        </w:rPr>
        <w:t xml:space="preserve"> </w:t>
      </w:r>
      <w:r>
        <w:rPr>
          <w:sz w:val="20"/>
        </w:rPr>
        <w:t>in</w:t>
      </w:r>
      <w:r>
        <w:rPr>
          <w:spacing w:val="32"/>
          <w:sz w:val="20"/>
        </w:rPr>
        <w:t xml:space="preserve"> </w:t>
      </w:r>
      <w:r>
        <w:rPr>
          <w:sz w:val="20"/>
        </w:rPr>
        <w:t>the</w:t>
      </w:r>
      <w:r>
        <w:rPr>
          <w:spacing w:val="32"/>
          <w:sz w:val="20"/>
        </w:rPr>
        <w:t xml:space="preserve"> </w:t>
      </w:r>
      <w:r>
        <w:rPr>
          <w:sz w:val="20"/>
        </w:rPr>
        <w:t>figure</w:t>
      </w:r>
      <w:r>
        <w:rPr>
          <w:spacing w:val="32"/>
          <w:sz w:val="20"/>
        </w:rPr>
        <w:t xml:space="preserve"> </w:t>
      </w:r>
      <w:r>
        <w:rPr>
          <w:sz w:val="20"/>
        </w:rPr>
        <w:t>and</w:t>
      </w:r>
    </w:p>
    <w:p w14:paraId="2C1E4EC2" w14:textId="77777777" w:rsidR="00DB4E42" w:rsidRDefault="00EE7020">
      <w:pPr>
        <w:pStyle w:val="BodyText"/>
        <w:spacing w:before="14" w:line="249" w:lineRule="auto"/>
        <w:ind w:left="119" w:right="177"/>
        <w:jc w:val="both"/>
      </w:pPr>
      <w:r>
        <w:t>can be divided into two parts of requiring CAN part and intrusion detection part. Requiri</w:t>
      </w:r>
      <w:r>
        <w:t>ng CAN part is constructed</w:t>
      </w:r>
      <w:r>
        <w:rPr>
          <w:spacing w:val="80"/>
        </w:rPr>
        <w:t xml:space="preserve"> </w:t>
      </w:r>
      <w:r>
        <w:t xml:space="preserve">by reinforcement learning (RL) network to dynamically col- </w:t>
      </w:r>
      <w:proofErr w:type="spellStart"/>
      <w:r>
        <w:t>lect</w:t>
      </w:r>
      <w:proofErr w:type="spellEnd"/>
      <w:r>
        <w:rPr>
          <w:spacing w:val="40"/>
        </w:rPr>
        <w:t xml:space="preserve"> </w:t>
      </w:r>
      <w:r>
        <w:t>CAN</w:t>
      </w:r>
      <w:r>
        <w:rPr>
          <w:spacing w:val="40"/>
        </w:rPr>
        <w:t xml:space="preserve"> </w:t>
      </w:r>
      <w:r>
        <w:t>messages.</w:t>
      </w:r>
      <w:r>
        <w:rPr>
          <w:spacing w:val="40"/>
        </w:rPr>
        <w:t xml:space="preserve"> </w:t>
      </w:r>
      <w:r>
        <w:t>Intrusion</w:t>
      </w:r>
      <w:r>
        <w:rPr>
          <w:spacing w:val="40"/>
        </w:rPr>
        <w:t xml:space="preserve"> </w:t>
      </w:r>
      <w:r>
        <w:t>detection</w:t>
      </w:r>
      <w:r>
        <w:rPr>
          <w:spacing w:val="40"/>
        </w:rPr>
        <w:t xml:space="preserve"> </w:t>
      </w:r>
      <w:r>
        <w:t>part</w:t>
      </w:r>
      <w:r>
        <w:rPr>
          <w:spacing w:val="40"/>
        </w:rPr>
        <w:t xml:space="preserve"> </w:t>
      </w:r>
      <w:r>
        <w:t>is</w:t>
      </w:r>
      <w:r>
        <w:rPr>
          <w:spacing w:val="40"/>
        </w:rPr>
        <w:t xml:space="preserve"> </w:t>
      </w:r>
      <w:r>
        <w:t>constructed by graph neural network (GNN) and convolutional neural network (CNN). The network architecture of GNN and CNN is optimized by EA. The parts optimized by EA are marked with dotted lines in the figure 2. They are the convolution layer</w:t>
      </w:r>
      <w:r>
        <w:rPr>
          <w:spacing w:val="31"/>
        </w:rPr>
        <w:t xml:space="preserve"> </w:t>
      </w:r>
      <w:r>
        <w:t>of</w:t>
      </w:r>
      <w:r>
        <w:rPr>
          <w:spacing w:val="31"/>
        </w:rPr>
        <w:t xml:space="preserve"> </w:t>
      </w:r>
      <w:r>
        <w:t>CNN,</w:t>
      </w:r>
      <w:r>
        <w:rPr>
          <w:spacing w:val="31"/>
        </w:rPr>
        <w:t xml:space="preserve"> </w:t>
      </w:r>
      <w:r>
        <w:t>the</w:t>
      </w:r>
      <w:r>
        <w:rPr>
          <w:spacing w:val="31"/>
        </w:rPr>
        <w:t xml:space="preserve"> </w:t>
      </w:r>
      <w:r>
        <w:t>GCN</w:t>
      </w:r>
      <w:r>
        <w:rPr>
          <w:spacing w:val="31"/>
        </w:rPr>
        <w:t xml:space="preserve"> </w:t>
      </w:r>
      <w:r>
        <w:t>layer</w:t>
      </w:r>
      <w:r>
        <w:rPr>
          <w:spacing w:val="31"/>
        </w:rPr>
        <w:t xml:space="preserve"> </w:t>
      </w:r>
      <w:r>
        <w:t>of</w:t>
      </w:r>
      <w:r>
        <w:rPr>
          <w:spacing w:val="31"/>
        </w:rPr>
        <w:t xml:space="preserve"> </w:t>
      </w:r>
      <w:r>
        <w:t>graph</w:t>
      </w:r>
      <w:r>
        <w:rPr>
          <w:spacing w:val="31"/>
        </w:rPr>
        <w:t xml:space="preserve"> </w:t>
      </w:r>
      <w:r>
        <w:t>neural</w:t>
      </w:r>
      <w:r>
        <w:rPr>
          <w:spacing w:val="31"/>
        </w:rPr>
        <w:t xml:space="preserve"> </w:t>
      </w:r>
      <w:r>
        <w:t>network</w:t>
      </w:r>
      <w:r>
        <w:rPr>
          <w:spacing w:val="31"/>
        </w:rPr>
        <w:t xml:space="preserve"> </w:t>
      </w:r>
      <w:r>
        <w:t xml:space="preserve">and the full connection layer </w:t>
      </w:r>
      <w:proofErr w:type="gramStart"/>
      <w:r>
        <w:t>and etc.</w:t>
      </w:r>
      <w:proofErr w:type="gramEnd"/>
      <w:r>
        <w:t xml:space="preserve"> The specific search space</w:t>
      </w:r>
      <w:r>
        <w:rPr>
          <w:spacing w:val="40"/>
        </w:rPr>
        <w:t xml:space="preserve"> </w:t>
      </w:r>
      <w:r>
        <w:t>and search process are described below. At the same time, using the advantages of two different neural networks, GNN has the advantage of extracting logical</w:t>
      </w:r>
      <w:r>
        <w:t xml:space="preserve"> features and CNN has the</w:t>
      </w:r>
      <w:r>
        <w:rPr>
          <w:spacing w:val="-2"/>
        </w:rPr>
        <w:t xml:space="preserve"> </w:t>
      </w:r>
      <w:r>
        <w:t>advantage</w:t>
      </w:r>
      <w:r>
        <w:rPr>
          <w:spacing w:val="-2"/>
        </w:rPr>
        <w:t xml:space="preserve"> </w:t>
      </w:r>
      <w:r>
        <w:t>of</w:t>
      </w:r>
      <w:r>
        <w:rPr>
          <w:spacing w:val="-2"/>
        </w:rPr>
        <w:t xml:space="preserve"> </w:t>
      </w:r>
      <w:r>
        <w:t>extracting</w:t>
      </w:r>
      <w:r>
        <w:rPr>
          <w:spacing w:val="-2"/>
        </w:rPr>
        <w:t xml:space="preserve"> </w:t>
      </w:r>
      <w:r>
        <w:t>spatial</w:t>
      </w:r>
      <w:r>
        <w:rPr>
          <w:spacing w:val="-2"/>
        </w:rPr>
        <w:t xml:space="preserve"> </w:t>
      </w:r>
      <w:r>
        <w:t>features.</w:t>
      </w:r>
      <w:r>
        <w:rPr>
          <w:spacing w:val="-2"/>
        </w:rPr>
        <w:t xml:space="preserve"> </w:t>
      </w:r>
      <w:r>
        <w:t>Finally,</w:t>
      </w:r>
      <w:r>
        <w:rPr>
          <w:spacing w:val="-2"/>
        </w:rPr>
        <w:t xml:space="preserve"> </w:t>
      </w:r>
      <w:r>
        <w:t>the</w:t>
      </w:r>
      <w:r>
        <w:rPr>
          <w:spacing w:val="-2"/>
        </w:rPr>
        <w:t xml:space="preserve"> </w:t>
      </w:r>
      <w:r>
        <w:t xml:space="preserve">output results of the two networks are integrated to obtain </w:t>
      </w:r>
      <w:proofErr w:type="gramStart"/>
      <w:r>
        <w:t xml:space="preserve">the final </w:t>
      </w:r>
      <w:r>
        <w:rPr>
          <w:spacing w:val="-2"/>
        </w:rPr>
        <w:t>result</w:t>
      </w:r>
      <w:proofErr w:type="gramEnd"/>
      <w:r>
        <w:rPr>
          <w:spacing w:val="-2"/>
        </w:rPr>
        <w:t>.</w:t>
      </w:r>
    </w:p>
    <w:p w14:paraId="21C02BD7" w14:textId="77777777" w:rsidR="00DB4E42" w:rsidRDefault="00DB4E42">
      <w:pPr>
        <w:pStyle w:val="BodyText"/>
        <w:rPr>
          <w:sz w:val="30"/>
        </w:rPr>
      </w:pPr>
    </w:p>
    <w:p w14:paraId="645E95E5" w14:textId="77777777" w:rsidR="00DB4E42" w:rsidRDefault="00EE7020">
      <w:pPr>
        <w:pStyle w:val="ListParagraph"/>
        <w:numPr>
          <w:ilvl w:val="0"/>
          <w:numId w:val="3"/>
        </w:numPr>
        <w:tabs>
          <w:tab w:val="left" w:pos="391"/>
        </w:tabs>
        <w:ind w:right="0"/>
        <w:jc w:val="both"/>
        <w:rPr>
          <w:i/>
          <w:sz w:val="20"/>
        </w:rPr>
      </w:pPr>
      <w:r>
        <w:rPr>
          <w:i/>
          <w:sz w:val="20"/>
        </w:rPr>
        <w:t>Collect</w:t>
      </w:r>
      <w:r>
        <w:rPr>
          <w:i/>
          <w:spacing w:val="11"/>
          <w:sz w:val="20"/>
        </w:rPr>
        <w:t xml:space="preserve"> </w:t>
      </w:r>
      <w:r>
        <w:rPr>
          <w:i/>
          <w:sz w:val="20"/>
        </w:rPr>
        <w:t>CAN</w:t>
      </w:r>
      <w:r>
        <w:rPr>
          <w:i/>
          <w:spacing w:val="11"/>
          <w:sz w:val="20"/>
        </w:rPr>
        <w:t xml:space="preserve"> </w:t>
      </w:r>
      <w:r>
        <w:rPr>
          <w:i/>
          <w:sz w:val="20"/>
        </w:rPr>
        <w:t>by</w:t>
      </w:r>
      <w:r>
        <w:rPr>
          <w:i/>
          <w:spacing w:val="11"/>
          <w:sz w:val="20"/>
        </w:rPr>
        <w:t xml:space="preserve"> </w:t>
      </w:r>
      <w:r>
        <w:rPr>
          <w:i/>
          <w:sz w:val="20"/>
        </w:rPr>
        <w:t>Reinforcement</w:t>
      </w:r>
      <w:r>
        <w:rPr>
          <w:i/>
          <w:spacing w:val="12"/>
          <w:sz w:val="20"/>
        </w:rPr>
        <w:t xml:space="preserve"> </w:t>
      </w:r>
      <w:r>
        <w:rPr>
          <w:i/>
          <w:sz w:val="20"/>
        </w:rPr>
        <w:t>Learning</w:t>
      </w:r>
      <w:r>
        <w:rPr>
          <w:i/>
          <w:spacing w:val="11"/>
          <w:sz w:val="20"/>
        </w:rPr>
        <w:t xml:space="preserve"> </w:t>
      </w:r>
      <w:r>
        <w:rPr>
          <w:i/>
          <w:spacing w:val="-4"/>
          <w:sz w:val="20"/>
        </w:rPr>
        <w:t>(RL)</w:t>
      </w:r>
    </w:p>
    <w:p w14:paraId="1BA95446" w14:textId="77777777" w:rsidR="00DB4E42" w:rsidRDefault="00EE7020">
      <w:pPr>
        <w:pStyle w:val="BodyText"/>
        <w:spacing w:before="86" w:line="249" w:lineRule="auto"/>
        <w:ind w:left="119" w:right="177" w:firstLine="199"/>
        <w:jc w:val="both"/>
      </w:pPr>
      <w:r>
        <w:t xml:space="preserve">RL network </w:t>
      </w:r>
      <w:proofErr w:type="gramStart"/>
      <w:r>
        <w:t>is able to</w:t>
      </w:r>
      <w:proofErr w:type="gramEnd"/>
      <w:r>
        <w:t xml:space="preserve"> dynamic collect CAN messages of every</w:t>
      </w:r>
      <w:r>
        <w:rPr>
          <w:spacing w:val="-7"/>
        </w:rPr>
        <w:t xml:space="preserve"> </w:t>
      </w:r>
      <w:r>
        <w:t>detect</w:t>
      </w:r>
      <w:r>
        <w:rPr>
          <w:spacing w:val="-7"/>
        </w:rPr>
        <w:t xml:space="preserve"> </w:t>
      </w:r>
      <w:r>
        <w:t>sample</w:t>
      </w:r>
      <w:r>
        <w:rPr>
          <w:spacing w:val="-7"/>
        </w:rPr>
        <w:t xml:space="preserve"> </w:t>
      </w:r>
      <w:r>
        <w:t>which</w:t>
      </w:r>
      <w:r>
        <w:rPr>
          <w:spacing w:val="-7"/>
        </w:rPr>
        <w:t xml:space="preserve"> </w:t>
      </w:r>
      <w:r>
        <w:t>will</w:t>
      </w:r>
      <w:r>
        <w:rPr>
          <w:spacing w:val="-7"/>
        </w:rPr>
        <w:t xml:space="preserve"> </w:t>
      </w:r>
      <w:r>
        <w:t>send</w:t>
      </w:r>
      <w:r>
        <w:rPr>
          <w:spacing w:val="-7"/>
        </w:rPr>
        <w:t xml:space="preserve"> </w:t>
      </w:r>
      <w:r>
        <w:t>to</w:t>
      </w:r>
      <w:r>
        <w:rPr>
          <w:spacing w:val="-7"/>
        </w:rPr>
        <w:t xml:space="preserve"> </w:t>
      </w:r>
      <w:r>
        <w:t>GNN</w:t>
      </w:r>
      <w:r>
        <w:rPr>
          <w:spacing w:val="-7"/>
        </w:rPr>
        <w:t xml:space="preserve"> </w:t>
      </w:r>
      <w:r>
        <w:t>and</w:t>
      </w:r>
      <w:r>
        <w:rPr>
          <w:spacing w:val="-7"/>
        </w:rPr>
        <w:t xml:space="preserve"> </w:t>
      </w:r>
      <w:r>
        <w:t>CNN.</w:t>
      </w:r>
      <w:r>
        <w:rPr>
          <w:spacing w:val="-7"/>
        </w:rPr>
        <w:t xml:space="preserve"> </w:t>
      </w:r>
      <w:r>
        <w:t>Before each</w:t>
      </w:r>
      <w:r>
        <w:rPr>
          <w:spacing w:val="30"/>
        </w:rPr>
        <w:t xml:space="preserve"> </w:t>
      </w:r>
      <w:r>
        <w:t>intrusion</w:t>
      </w:r>
      <w:r>
        <w:rPr>
          <w:spacing w:val="30"/>
        </w:rPr>
        <w:t xml:space="preserve"> </w:t>
      </w:r>
      <w:r>
        <w:t>detection,</w:t>
      </w:r>
      <w:r>
        <w:rPr>
          <w:spacing w:val="30"/>
        </w:rPr>
        <w:t xml:space="preserve"> </w:t>
      </w:r>
      <w:r>
        <w:t>a</w:t>
      </w:r>
      <w:r>
        <w:rPr>
          <w:spacing w:val="30"/>
        </w:rPr>
        <w:t xml:space="preserve"> </w:t>
      </w:r>
      <w:r>
        <w:t>certain</w:t>
      </w:r>
      <w:r>
        <w:rPr>
          <w:spacing w:val="30"/>
        </w:rPr>
        <w:t xml:space="preserve"> </w:t>
      </w:r>
      <w:r>
        <w:t>length</w:t>
      </w:r>
      <w:r>
        <w:rPr>
          <w:spacing w:val="30"/>
        </w:rPr>
        <w:t xml:space="preserve"> </w:t>
      </w:r>
      <w:r>
        <w:t>of</w:t>
      </w:r>
      <w:r>
        <w:rPr>
          <w:spacing w:val="30"/>
        </w:rPr>
        <w:t xml:space="preserve"> </w:t>
      </w:r>
      <w:r>
        <w:t>CAN</w:t>
      </w:r>
      <w:r>
        <w:rPr>
          <w:spacing w:val="30"/>
        </w:rPr>
        <w:t xml:space="preserve"> </w:t>
      </w:r>
      <w:r>
        <w:t>messages is dynamically collected as a sample input to the detection network. In the vehicle can message, the message data of different functions or the message of the same function may also</w:t>
      </w:r>
      <w:r>
        <w:rPr>
          <w:spacing w:val="36"/>
        </w:rPr>
        <w:t xml:space="preserve"> </w:t>
      </w:r>
      <w:r>
        <w:t>need</w:t>
      </w:r>
      <w:r>
        <w:rPr>
          <w:spacing w:val="36"/>
        </w:rPr>
        <w:t xml:space="preserve"> </w:t>
      </w:r>
      <w:r>
        <w:t>different</w:t>
      </w:r>
      <w:r>
        <w:rPr>
          <w:spacing w:val="36"/>
        </w:rPr>
        <w:t xml:space="preserve"> </w:t>
      </w:r>
      <w:r>
        <w:t>frames</w:t>
      </w:r>
      <w:r>
        <w:rPr>
          <w:spacing w:val="36"/>
        </w:rPr>
        <w:t xml:space="preserve"> </w:t>
      </w:r>
      <w:r>
        <w:t>to</w:t>
      </w:r>
      <w:r>
        <w:rPr>
          <w:spacing w:val="36"/>
        </w:rPr>
        <w:t xml:space="preserve"> </w:t>
      </w:r>
      <w:r>
        <w:t>complete,</w:t>
      </w:r>
      <w:r>
        <w:rPr>
          <w:spacing w:val="36"/>
        </w:rPr>
        <w:t xml:space="preserve"> </w:t>
      </w:r>
      <w:r>
        <w:t>so</w:t>
      </w:r>
      <w:r>
        <w:rPr>
          <w:spacing w:val="36"/>
        </w:rPr>
        <w:t xml:space="preserve"> </w:t>
      </w:r>
      <w:r>
        <w:t>the</w:t>
      </w:r>
      <w:r>
        <w:rPr>
          <w:spacing w:val="36"/>
        </w:rPr>
        <w:t xml:space="preserve"> </w:t>
      </w:r>
      <w:r>
        <w:t>RL</w:t>
      </w:r>
      <w:r>
        <w:rPr>
          <w:spacing w:val="36"/>
        </w:rPr>
        <w:t xml:space="preserve"> </w:t>
      </w:r>
      <w:r>
        <w:t>network is used to s</w:t>
      </w:r>
      <w:r>
        <w:t>olve the problem of dynamic acquisition. Before training RL network, a GNN with intrusion detection ability</w:t>
      </w:r>
      <w:r>
        <w:rPr>
          <w:spacing w:val="80"/>
        </w:rPr>
        <w:t xml:space="preserve"> </w:t>
      </w:r>
      <w:r>
        <w:t>is</w:t>
      </w:r>
      <w:r>
        <w:rPr>
          <w:spacing w:val="27"/>
        </w:rPr>
        <w:t xml:space="preserve"> </w:t>
      </w:r>
      <w:r>
        <w:t>trained</w:t>
      </w:r>
      <w:r>
        <w:rPr>
          <w:spacing w:val="27"/>
        </w:rPr>
        <w:t xml:space="preserve"> </w:t>
      </w:r>
      <w:r>
        <w:t>first.</w:t>
      </w:r>
      <w:r>
        <w:rPr>
          <w:spacing w:val="27"/>
        </w:rPr>
        <w:t xml:space="preserve"> </w:t>
      </w:r>
      <w:r>
        <w:t>When</w:t>
      </w:r>
      <w:r>
        <w:rPr>
          <w:spacing w:val="27"/>
        </w:rPr>
        <w:t xml:space="preserve"> </w:t>
      </w:r>
      <w:r>
        <w:t>training</w:t>
      </w:r>
      <w:r>
        <w:rPr>
          <w:spacing w:val="27"/>
        </w:rPr>
        <w:t xml:space="preserve"> </w:t>
      </w:r>
      <w:r>
        <w:t>the</w:t>
      </w:r>
      <w:r>
        <w:rPr>
          <w:spacing w:val="27"/>
        </w:rPr>
        <w:t xml:space="preserve"> </w:t>
      </w:r>
      <w:r>
        <w:t>GNN,</w:t>
      </w:r>
      <w:r>
        <w:rPr>
          <w:spacing w:val="27"/>
        </w:rPr>
        <w:t xml:space="preserve"> </w:t>
      </w:r>
      <w:r>
        <w:t>the</w:t>
      </w:r>
      <w:r>
        <w:rPr>
          <w:spacing w:val="27"/>
        </w:rPr>
        <w:t xml:space="preserve"> </w:t>
      </w:r>
      <w:r>
        <w:t>length</w:t>
      </w:r>
      <w:r>
        <w:rPr>
          <w:spacing w:val="27"/>
        </w:rPr>
        <w:t xml:space="preserve"> </w:t>
      </w:r>
      <w:r>
        <w:t>of</w:t>
      </w:r>
      <w:r>
        <w:rPr>
          <w:spacing w:val="27"/>
        </w:rPr>
        <w:t xml:space="preserve"> </w:t>
      </w:r>
      <w:r>
        <w:t>input is generated randomly. There are two convolution layers in</w:t>
      </w:r>
      <w:r>
        <w:rPr>
          <w:spacing w:val="40"/>
        </w:rPr>
        <w:t xml:space="preserve"> </w:t>
      </w:r>
      <w:r>
        <w:t>our GNN. The output of the c</w:t>
      </w:r>
      <w:r>
        <w:t>onvolution layer is converted into</w:t>
      </w:r>
      <w:r>
        <w:rPr>
          <w:spacing w:val="42"/>
        </w:rPr>
        <w:t xml:space="preserve"> </w:t>
      </w:r>
      <w:r>
        <w:t>one-dimensional</w:t>
      </w:r>
      <w:r>
        <w:rPr>
          <w:spacing w:val="43"/>
        </w:rPr>
        <w:t xml:space="preserve"> </w:t>
      </w:r>
      <w:r>
        <w:t>vectors,</w:t>
      </w:r>
      <w:r>
        <w:rPr>
          <w:spacing w:val="43"/>
        </w:rPr>
        <w:t xml:space="preserve"> </w:t>
      </w:r>
      <w:r>
        <w:t>and</w:t>
      </w:r>
      <w:r>
        <w:rPr>
          <w:spacing w:val="42"/>
        </w:rPr>
        <w:t xml:space="preserve"> </w:t>
      </w:r>
      <w:r>
        <w:t>the</w:t>
      </w:r>
      <w:r>
        <w:rPr>
          <w:spacing w:val="43"/>
        </w:rPr>
        <w:t xml:space="preserve"> </w:t>
      </w:r>
      <w:r>
        <w:t>two</w:t>
      </w:r>
      <w:r>
        <w:rPr>
          <w:spacing w:val="43"/>
        </w:rPr>
        <w:t xml:space="preserve"> </w:t>
      </w:r>
      <w:r>
        <w:t>one-</w:t>
      </w:r>
      <w:r>
        <w:rPr>
          <w:spacing w:val="-2"/>
        </w:rPr>
        <w:t>dimensional</w:t>
      </w:r>
    </w:p>
    <w:p w14:paraId="4A12D25A" w14:textId="77777777" w:rsidR="00DB4E42" w:rsidRDefault="00DB4E42">
      <w:pPr>
        <w:spacing w:line="249" w:lineRule="auto"/>
        <w:jc w:val="both"/>
        <w:sectPr w:rsidR="00DB4E42">
          <w:type w:val="continuous"/>
          <w:pgSz w:w="12240" w:h="15840"/>
          <w:pgMar w:top="1000" w:right="800" w:bottom="280" w:left="860" w:header="464" w:footer="0" w:gutter="0"/>
          <w:cols w:num="2" w:space="720" w:equalWidth="0">
            <w:col w:w="5181" w:space="79"/>
            <w:col w:w="5320"/>
          </w:cols>
        </w:sectPr>
      </w:pPr>
    </w:p>
    <w:p w14:paraId="4F1CA721" w14:textId="77777777" w:rsidR="00DB4E42" w:rsidRDefault="00DB4E42">
      <w:pPr>
        <w:pStyle w:val="BodyText"/>
        <w:spacing w:before="3"/>
        <w:rPr>
          <w:sz w:val="10"/>
        </w:rPr>
      </w:pPr>
    </w:p>
    <w:p w14:paraId="19446E10" w14:textId="77777777" w:rsidR="00DB4E42" w:rsidRDefault="00EE7020">
      <w:pPr>
        <w:pStyle w:val="BodyText"/>
        <w:ind w:left="185"/>
      </w:pPr>
      <w:r>
        <w:rPr>
          <w:noProof/>
        </w:rPr>
        <w:drawing>
          <wp:inline distT="0" distB="0" distL="0" distR="0" wp14:anchorId="08718418" wp14:editId="05E53EED">
            <wp:extent cx="6472237" cy="4129087"/>
            <wp:effectExtent l="0" t="0" r="0" b="0"/>
            <wp:docPr id="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9" cstate="print"/>
                    <a:stretch>
                      <a:fillRect/>
                    </a:stretch>
                  </pic:blipFill>
                  <pic:spPr>
                    <a:xfrm>
                      <a:off x="0" y="0"/>
                      <a:ext cx="6472237" cy="4129087"/>
                    </a:xfrm>
                    <a:prstGeom prst="rect">
                      <a:avLst/>
                    </a:prstGeom>
                  </pic:spPr>
                </pic:pic>
              </a:graphicData>
            </a:graphic>
          </wp:inline>
        </w:drawing>
      </w:r>
    </w:p>
    <w:p w14:paraId="713F23D1" w14:textId="77777777" w:rsidR="00DB4E42" w:rsidRDefault="00EE7020">
      <w:pPr>
        <w:spacing w:before="136"/>
        <w:ind w:left="119"/>
        <w:rPr>
          <w:sz w:val="16"/>
        </w:rPr>
      </w:pPr>
      <w:r>
        <w:rPr>
          <w:sz w:val="16"/>
        </w:rPr>
        <w:t>Fig.</w:t>
      </w:r>
      <w:r>
        <w:rPr>
          <w:spacing w:val="10"/>
          <w:sz w:val="16"/>
        </w:rPr>
        <w:t xml:space="preserve"> </w:t>
      </w:r>
      <w:r>
        <w:rPr>
          <w:sz w:val="16"/>
        </w:rPr>
        <w:t>2.</w:t>
      </w:r>
      <w:r>
        <w:rPr>
          <w:spacing w:val="61"/>
          <w:sz w:val="16"/>
        </w:rPr>
        <w:t xml:space="preserve"> </w:t>
      </w:r>
      <w:r>
        <w:rPr>
          <w:sz w:val="16"/>
        </w:rPr>
        <w:t>Overall</w:t>
      </w:r>
      <w:r>
        <w:rPr>
          <w:spacing w:val="11"/>
          <w:sz w:val="16"/>
        </w:rPr>
        <w:t xml:space="preserve"> </w:t>
      </w:r>
      <w:r>
        <w:rPr>
          <w:sz w:val="16"/>
        </w:rPr>
        <w:t>framework</w:t>
      </w:r>
      <w:r>
        <w:rPr>
          <w:spacing w:val="10"/>
          <w:sz w:val="16"/>
        </w:rPr>
        <w:t xml:space="preserve"> </w:t>
      </w:r>
      <w:r>
        <w:rPr>
          <w:sz w:val="16"/>
        </w:rPr>
        <w:t>of</w:t>
      </w:r>
      <w:r>
        <w:rPr>
          <w:spacing w:val="10"/>
          <w:sz w:val="16"/>
        </w:rPr>
        <w:t xml:space="preserve"> </w:t>
      </w:r>
      <w:r>
        <w:rPr>
          <w:sz w:val="16"/>
        </w:rPr>
        <w:t>network</w:t>
      </w:r>
      <w:r>
        <w:rPr>
          <w:spacing w:val="10"/>
          <w:sz w:val="16"/>
        </w:rPr>
        <w:t xml:space="preserve"> </w:t>
      </w:r>
      <w:r>
        <w:rPr>
          <w:spacing w:val="-2"/>
          <w:sz w:val="16"/>
        </w:rPr>
        <w:t>architecture.</w:t>
      </w:r>
    </w:p>
    <w:p w14:paraId="1E4DF81F" w14:textId="77777777" w:rsidR="00DB4E42" w:rsidRDefault="00DB4E42">
      <w:pPr>
        <w:pStyle w:val="BodyText"/>
        <w:spacing w:before="4"/>
        <w:rPr>
          <w:sz w:val="28"/>
        </w:rPr>
      </w:pPr>
    </w:p>
    <w:p w14:paraId="30348605" w14:textId="77777777" w:rsidR="00DB4E42" w:rsidRDefault="00DB4E42">
      <w:pPr>
        <w:rPr>
          <w:sz w:val="28"/>
        </w:rPr>
        <w:sectPr w:rsidR="00DB4E42">
          <w:pgSz w:w="12240" w:h="15840"/>
          <w:pgMar w:top="1000" w:right="800" w:bottom="280" w:left="860" w:header="464" w:footer="0" w:gutter="0"/>
          <w:cols w:space="720"/>
        </w:sectPr>
      </w:pPr>
    </w:p>
    <w:p w14:paraId="6A062F9A" w14:textId="77777777" w:rsidR="00DB4E42" w:rsidRDefault="00EE7020">
      <w:pPr>
        <w:pStyle w:val="BodyText"/>
        <w:spacing w:before="97" w:line="249" w:lineRule="auto"/>
        <w:ind w:left="119" w:right="38"/>
        <w:jc w:val="both"/>
      </w:pPr>
      <w:r>
        <w:t>vectors are combined as the state input of RL network. The reward function is designed by using the recognition results</w:t>
      </w:r>
      <w:r>
        <w:rPr>
          <w:spacing w:val="80"/>
        </w:rPr>
        <w:t xml:space="preserve"> </w:t>
      </w:r>
      <w:r>
        <w:t>of GNN. If the graph network recognition is correct, it will</w:t>
      </w:r>
      <w:r>
        <w:rPr>
          <w:spacing w:val="80"/>
        </w:rPr>
        <w:t xml:space="preserve"> </w:t>
      </w:r>
      <w:r>
        <w:t>get a positive reward, and if the recognition is wrong, it will get a negat</w:t>
      </w:r>
      <w:r>
        <w:t>ive penalty. The RL network architecture design of this</w:t>
      </w:r>
      <w:r>
        <w:rPr>
          <w:spacing w:val="-4"/>
        </w:rPr>
        <w:t xml:space="preserve"> </w:t>
      </w:r>
      <w:r>
        <w:t>work</w:t>
      </w:r>
      <w:r>
        <w:rPr>
          <w:spacing w:val="-4"/>
        </w:rPr>
        <w:t xml:space="preserve"> </w:t>
      </w:r>
      <w:r>
        <w:t>refers</w:t>
      </w:r>
      <w:r>
        <w:rPr>
          <w:spacing w:val="-4"/>
        </w:rPr>
        <w:t xml:space="preserve"> </w:t>
      </w:r>
      <w:r>
        <w:t>to</w:t>
      </w:r>
      <w:r>
        <w:rPr>
          <w:spacing w:val="-4"/>
        </w:rPr>
        <w:t xml:space="preserve"> </w:t>
      </w:r>
      <w:r>
        <w:t>TD3</w:t>
      </w:r>
      <w:r>
        <w:rPr>
          <w:spacing w:val="-4"/>
        </w:rPr>
        <w:t xml:space="preserve"> </w:t>
      </w:r>
      <w:r>
        <w:t>[43].</w:t>
      </w:r>
      <w:r>
        <w:rPr>
          <w:spacing w:val="-4"/>
        </w:rPr>
        <w:t xml:space="preserve"> </w:t>
      </w:r>
      <w:r>
        <w:t>To</w:t>
      </w:r>
      <w:r>
        <w:rPr>
          <w:spacing w:val="-4"/>
        </w:rPr>
        <w:t xml:space="preserve"> </w:t>
      </w:r>
      <w:r>
        <w:t>avoid</w:t>
      </w:r>
      <w:r>
        <w:rPr>
          <w:spacing w:val="-4"/>
        </w:rPr>
        <w:t xml:space="preserve"> </w:t>
      </w:r>
      <w:r>
        <w:t>overestimation</w:t>
      </w:r>
      <w:r>
        <w:rPr>
          <w:spacing w:val="-4"/>
        </w:rPr>
        <w:t xml:space="preserve"> </w:t>
      </w:r>
      <w:r>
        <w:t>of</w:t>
      </w:r>
      <w:r>
        <w:rPr>
          <w:spacing w:val="-4"/>
        </w:rPr>
        <w:t xml:space="preserve"> </w:t>
      </w:r>
      <w:r>
        <w:t>value network, RL network is composed of two value networks and two</w:t>
      </w:r>
      <w:r>
        <w:rPr>
          <w:spacing w:val="-4"/>
        </w:rPr>
        <w:t xml:space="preserve"> </w:t>
      </w:r>
      <w:r>
        <w:t>action</w:t>
      </w:r>
      <w:r>
        <w:rPr>
          <w:spacing w:val="-4"/>
        </w:rPr>
        <w:t xml:space="preserve"> </w:t>
      </w:r>
      <w:r>
        <w:t>networks,</w:t>
      </w:r>
      <w:r>
        <w:rPr>
          <w:spacing w:val="-4"/>
        </w:rPr>
        <w:t xml:space="preserve"> </w:t>
      </w:r>
      <w:r>
        <w:t>and</w:t>
      </w:r>
      <w:r>
        <w:rPr>
          <w:spacing w:val="-4"/>
        </w:rPr>
        <w:t xml:space="preserve"> </w:t>
      </w:r>
      <w:r>
        <w:t>the</w:t>
      </w:r>
      <w:r>
        <w:rPr>
          <w:spacing w:val="-4"/>
        </w:rPr>
        <w:t xml:space="preserve"> </w:t>
      </w:r>
      <w:r>
        <w:t>output</w:t>
      </w:r>
      <w:r>
        <w:rPr>
          <w:spacing w:val="-4"/>
        </w:rPr>
        <w:t xml:space="preserve"> </w:t>
      </w:r>
      <w:r>
        <w:t>is</w:t>
      </w:r>
      <w:r>
        <w:rPr>
          <w:spacing w:val="-4"/>
        </w:rPr>
        <w:t xml:space="preserve"> </w:t>
      </w:r>
      <w:r>
        <w:t>discrete.</w:t>
      </w:r>
      <w:r>
        <w:rPr>
          <w:spacing w:val="-4"/>
        </w:rPr>
        <w:t xml:space="preserve"> </w:t>
      </w:r>
      <w:r>
        <w:t>The</w:t>
      </w:r>
      <w:r>
        <w:rPr>
          <w:spacing w:val="-4"/>
        </w:rPr>
        <w:t xml:space="preserve"> </w:t>
      </w:r>
      <w:r>
        <w:t>dimension of reinforcement lear</w:t>
      </w:r>
      <w:r>
        <w:t>ning network output is the difference between the maximum CAN length and the minimum CAN length of intrusion detection. As shown in (3).</w:t>
      </w:r>
    </w:p>
    <w:p w14:paraId="0A5D1338" w14:textId="77777777" w:rsidR="00DB4E42" w:rsidRDefault="00DB4E42">
      <w:pPr>
        <w:pStyle w:val="BodyText"/>
        <w:rPr>
          <w:sz w:val="29"/>
        </w:rPr>
      </w:pPr>
    </w:p>
    <w:p w14:paraId="2FB710E1" w14:textId="77777777" w:rsidR="00DB4E42" w:rsidRDefault="00EE7020">
      <w:pPr>
        <w:ind w:left="209"/>
        <w:jc w:val="both"/>
        <w:rPr>
          <w:sz w:val="16"/>
        </w:rPr>
      </w:pPr>
      <w:r>
        <w:pict w14:anchorId="0C3E6E5C">
          <v:line id="_x0000_s2070" alt="" style="position:absolute;left:0;text-align:left;z-index:-16074752;mso-wrap-edited:f;mso-width-percent:0;mso-height-percent:0;mso-position-horizontal-relative:page;mso-width-percent:0;mso-height-percent:0" from="77.75pt,8.35pt" to="81.7pt,8.35pt" strokeweight=".17569mm">
            <w10:wrap anchorx="page"/>
          </v:line>
        </w:pict>
      </w:r>
      <w:r>
        <w:pict w14:anchorId="3390896F">
          <v:line id="_x0000_s2069" alt="" style="position:absolute;left:0;text-align:left;z-index:-16074240;mso-wrap-edited:f;mso-width-percent:0;mso-height-percent:0;mso-position-horizontal-relative:page;mso-width-percent:0;mso-height-percent:0" from="171.15pt,8.35pt" to="175.1pt,8.35pt" strokeweight=".17569mm">
            <w10:wrap anchorx="page"/>
          </v:line>
        </w:pict>
      </w:r>
      <w:r>
        <w:pict w14:anchorId="535DE2BA">
          <v:line id="_x0000_s2068" alt="" style="position:absolute;left:0;text-align:left;z-index:-16073728;mso-wrap-edited:f;mso-width-percent:0;mso-height-percent:0;mso-position-horizontal-relative:page;mso-width-percent:0;mso-height-percent:0" from="258.95pt,8.35pt" to="262.95pt,8.35pt" strokeweight=".17569mm">
            <w10:wrap anchorx="page"/>
          </v:line>
        </w:pict>
      </w:r>
      <w:r>
        <w:rPr>
          <w:i/>
          <w:w w:val="125"/>
          <w:sz w:val="16"/>
        </w:rPr>
        <w:t>output</w:t>
      </w:r>
      <w:r>
        <w:rPr>
          <w:i/>
          <w:spacing w:val="39"/>
          <w:w w:val="125"/>
          <w:sz w:val="16"/>
        </w:rPr>
        <w:t xml:space="preserve"> </w:t>
      </w:r>
      <w:r>
        <w:rPr>
          <w:i/>
          <w:w w:val="125"/>
          <w:sz w:val="16"/>
        </w:rPr>
        <w:t>dim</w:t>
      </w:r>
      <w:r>
        <w:rPr>
          <w:i/>
          <w:w w:val="125"/>
          <w:position w:val="-3"/>
          <w:sz w:val="12"/>
        </w:rPr>
        <w:t>RL</w:t>
      </w:r>
      <w:r>
        <w:rPr>
          <w:i/>
          <w:spacing w:val="25"/>
          <w:w w:val="125"/>
          <w:position w:val="-3"/>
          <w:sz w:val="12"/>
        </w:rPr>
        <w:t xml:space="preserve">  </w:t>
      </w:r>
      <w:r>
        <w:rPr>
          <w:rFonts w:ascii="Arial" w:hAnsi="Arial"/>
          <w:w w:val="125"/>
          <w:sz w:val="16"/>
        </w:rPr>
        <w:t>=</w:t>
      </w:r>
      <w:r>
        <w:rPr>
          <w:rFonts w:ascii="Arial" w:hAnsi="Arial"/>
          <w:spacing w:val="61"/>
          <w:w w:val="125"/>
          <w:sz w:val="16"/>
        </w:rPr>
        <w:t xml:space="preserve"> </w:t>
      </w:r>
      <w:r>
        <w:rPr>
          <w:i/>
          <w:w w:val="125"/>
          <w:sz w:val="16"/>
        </w:rPr>
        <w:t>MAX</w:t>
      </w:r>
      <w:r>
        <w:rPr>
          <w:rFonts w:ascii="Arial" w:hAnsi="Arial"/>
          <w:w w:val="125"/>
          <w:sz w:val="16"/>
        </w:rPr>
        <w:t>(</w:t>
      </w:r>
      <w:r>
        <w:rPr>
          <w:i/>
          <w:w w:val="125"/>
          <w:sz w:val="16"/>
        </w:rPr>
        <w:t>CAN</w:t>
      </w:r>
      <w:r>
        <w:rPr>
          <w:i/>
          <w:spacing w:val="58"/>
          <w:w w:val="125"/>
          <w:sz w:val="16"/>
        </w:rPr>
        <w:t xml:space="preserve"> </w:t>
      </w:r>
      <w:r>
        <w:rPr>
          <w:i/>
          <w:w w:val="125"/>
          <w:sz w:val="16"/>
        </w:rPr>
        <w:t>LEN</w:t>
      </w:r>
      <w:r>
        <w:rPr>
          <w:i/>
          <w:spacing w:val="-31"/>
          <w:w w:val="125"/>
          <w:sz w:val="16"/>
        </w:rPr>
        <w:t xml:space="preserve"> </w:t>
      </w:r>
      <w:r>
        <w:rPr>
          <w:rFonts w:ascii="Arial" w:hAnsi="Arial"/>
          <w:w w:val="125"/>
          <w:sz w:val="16"/>
        </w:rPr>
        <w:t>)</w:t>
      </w:r>
      <w:r>
        <w:rPr>
          <w:rFonts w:ascii="Arial" w:hAnsi="Arial"/>
          <w:spacing w:val="49"/>
          <w:w w:val="125"/>
          <w:sz w:val="16"/>
        </w:rPr>
        <w:t xml:space="preserve"> </w:t>
      </w:r>
      <w:r>
        <w:rPr>
          <w:rFonts w:ascii="Arial" w:hAnsi="Arial"/>
          <w:i/>
          <w:w w:val="125"/>
          <w:sz w:val="16"/>
        </w:rPr>
        <w:t>−</w:t>
      </w:r>
      <w:r>
        <w:rPr>
          <w:rFonts w:ascii="Arial" w:hAnsi="Arial"/>
          <w:i/>
          <w:spacing w:val="49"/>
          <w:w w:val="125"/>
          <w:sz w:val="16"/>
        </w:rPr>
        <w:t xml:space="preserve"> </w:t>
      </w:r>
      <w:r>
        <w:rPr>
          <w:i/>
          <w:spacing w:val="9"/>
          <w:w w:val="125"/>
          <w:sz w:val="16"/>
        </w:rPr>
        <w:t>MIN</w:t>
      </w:r>
      <w:r>
        <w:rPr>
          <w:i/>
          <w:spacing w:val="-32"/>
          <w:w w:val="125"/>
          <w:sz w:val="16"/>
        </w:rPr>
        <w:t xml:space="preserve"> </w:t>
      </w:r>
      <w:r>
        <w:rPr>
          <w:rFonts w:ascii="Arial" w:hAnsi="Arial"/>
          <w:w w:val="125"/>
          <w:sz w:val="16"/>
        </w:rPr>
        <w:t>(</w:t>
      </w:r>
      <w:r>
        <w:rPr>
          <w:i/>
          <w:w w:val="125"/>
          <w:sz w:val="16"/>
        </w:rPr>
        <w:t>CAN</w:t>
      </w:r>
      <w:r>
        <w:rPr>
          <w:i/>
          <w:spacing w:val="59"/>
          <w:w w:val="125"/>
          <w:sz w:val="16"/>
        </w:rPr>
        <w:t xml:space="preserve"> </w:t>
      </w:r>
      <w:r>
        <w:rPr>
          <w:i/>
          <w:w w:val="125"/>
          <w:sz w:val="16"/>
        </w:rPr>
        <w:t>LEN</w:t>
      </w:r>
      <w:r>
        <w:rPr>
          <w:i/>
          <w:spacing w:val="-31"/>
          <w:w w:val="125"/>
          <w:sz w:val="16"/>
        </w:rPr>
        <w:t xml:space="preserve"> </w:t>
      </w:r>
      <w:r>
        <w:rPr>
          <w:rFonts w:ascii="Arial" w:hAnsi="Arial"/>
          <w:w w:val="125"/>
          <w:sz w:val="16"/>
        </w:rPr>
        <w:t>)</w:t>
      </w:r>
      <w:r>
        <w:rPr>
          <w:rFonts w:ascii="Arial" w:hAnsi="Arial"/>
          <w:spacing w:val="46"/>
          <w:w w:val="125"/>
          <w:sz w:val="16"/>
        </w:rPr>
        <w:t xml:space="preserve"> </w:t>
      </w:r>
      <w:r>
        <w:rPr>
          <w:spacing w:val="-5"/>
          <w:w w:val="125"/>
          <w:sz w:val="16"/>
        </w:rPr>
        <w:t>(3)</w:t>
      </w:r>
    </w:p>
    <w:p w14:paraId="1D0F50CC" w14:textId="77777777" w:rsidR="00DB4E42" w:rsidRDefault="00EE7020">
      <w:pPr>
        <w:pStyle w:val="ListParagraph"/>
        <w:numPr>
          <w:ilvl w:val="0"/>
          <w:numId w:val="3"/>
        </w:numPr>
        <w:tabs>
          <w:tab w:val="left" w:pos="391"/>
        </w:tabs>
        <w:spacing w:before="254"/>
        <w:ind w:right="0"/>
        <w:jc w:val="both"/>
        <w:rPr>
          <w:i/>
          <w:sz w:val="20"/>
        </w:rPr>
      </w:pPr>
      <w:r>
        <w:rPr>
          <w:i/>
          <w:sz w:val="20"/>
        </w:rPr>
        <w:t>Intrusion</w:t>
      </w:r>
      <w:r>
        <w:rPr>
          <w:i/>
          <w:spacing w:val="12"/>
          <w:sz w:val="20"/>
        </w:rPr>
        <w:t xml:space="preserve"> </w:t>
      </w:r>
      <w:r>
        <w:rPr>
          <w:i/>
          <w:sz w:val="20"/>
        </w:rPr>
        <w:t>detection</w:t>
      </w:r>
      <w:r>
        <w:rPr>
          <w:i/>
          <w:spacing w:val="12"/>
          <w:sz w:val="20"/>
        </w:rPr>
        <w:t xml:space="preserve"> </w:t>
      </w:r>
      <w:r>
        <w:rPr>
          <w:i/>
          <w:sz w:val="20"/>
        </w:rPr>
        <w:t>by</w:t>
      </w:r>
      <w:r>
        <w:rPr>
          <w:i/>
          <w:spacing w:val="12"/>
          <w:sz w:val="20"/>
        </w:rPr>
        <w:t xml:space="preserve"> </w:t>
      </w:r>
      <w:r>
        <w:rPr>
          <w:i/>
          <w:sz w:val="20"/>
        </w:rPr>
        <w:t>Graph</w:t>
      </w:r>
      <w:r>
        <w:rPr>
          <w:i/>
          <w:spacing w:val="13"/>
          <w:sz w:val="20"/>
        </w:rPr>
        <w:t xml:space="preserve"> </w:t>
      </w:r>
      <w:r>
        <w:rPr>
          <w:i/>
          <w:sz w:val="20"/>
        </w:rPr>
        <w:t>Neural</w:t>
      </w:r>
      <w:r>
        <w:rPr>
          <w:i/>
          <w:spacing w:val="12"/>
          <w:sz w:val="20"/>
        </w:rPr>
        <w:t xml:space="preserve"> </w:t>
      </w:r>
      <w:r>
        <w:rPr>
          <w:i/>
          <w:sz w:val="20"/>
        </w:rPr>
        <w:t>Network</w:t>
      </w:r>
      <w:r>
        <w:rPr>
          <w:i/>
          <w:spacing w:val="12"/>
          <w:sz w:val="20"/>
        </w:rPr>
        <w:t xml:space="preserve"> </w:t>
      </w:r>
      <w:r>
        <w:rPr>
          <w:i/>
          <w:spacing w:val="-2"/>
          <w:sz w:val="20"/>
        </w:rPr>
        <w:t>(GNN)</w:t>
      </w:r>
    </w:p>
    <w:p w14:paraId="6F9B5967" w14:textId="77777777" w:rsidR="00DB4E42" w:rsidRDefault="00EE7020">
      <w:pPr>
        <w:pStyle w:val="BodyText"/>
        <w:spacing w:before="69" w:line="249" w:lineRule="auto"/>
        <w:ind w:left="119" w:right="38" w:firstLine="199"/>
        <w:jc w:val="both"/>
      </w:pPr>
      <w:r>
        <w:t>First, we set the previous frame of message to point to the next frame of message. Because the message ID is limited,</w:t>
      </w:r>
      <w:r>
        <w:rPr>
          <w:spacing w:val="80"/>
        </w:rPr>
        <w:t xml:space="preserve"> </w:t>
      </w:r>
      <w:r>
        <w:t>not</w:t>
      </w:r>
      <w:r>
        <w:rPr>
          <w:spacing w:val="36"/>
        </w:rPr>
        <w:t xml:space="preserve"> </w:t>
      </w:r>
      <w:r>
        <w:t>all</w:t>
      </w:r>
      <w:r>
        <w:rPr>
          <w:spacing w:val="36"/>
        </w:rPr>
        <w:t xml:space="preserve"> </w:t>
      </w:r>
      <w:proofErr w:type="gramStart"/>
      <w:r>
        <w:t>message</w:t>
      </w:r>
      <w:proofErr w:type="gramEnd"/>
      <w:r>
        <w:rPr>
          <w:spacing w:val="36"/>
        </w:rPr>
        <w:t xml:space="preserve"> </w:t>
      </w:r>
      <w:r>
        <w:t>will</w:t>
      </w:r>
      <w:r>
        <w:rPr>
          <w:spacing w:val="36"/>
        </w:rPr>
        <w:t xml:space="preserve"> </w:t>
      </w:r>
      <w:r>
        <w:t>point</w:t>
      </w:r>
      <w:r>
        <w:rPr>
          <w:spacing w:val="36"/>
        </w:rPr>
        <w:t xml:space="preserve"> </w:t>
      </w:r>
      <w:r>
        <w:t>to</w:t>
      </w:r>
      <w:r>
        <w:rPr>
          <w:spacing w:val="36"/>
        </w:rPr>
        <w:t xml:space="preserve"> </w:t>
      </w:r>
      <w:r>
        <w:t>a</w:t>
      </w:r>
      <w:r>
        <w:rPr>
          <w:spacing w:val="36"/>
        </w:rPr>
        <w:t xml:space="preserve"> </w:t>
      </w:r>
      <w:r>
        <w:t>new</w:t>
      </w:r>
      <w:r>
        <w:rPr>
          <w:spacing w:val="36"/>
        </w:rPr>
        <w:t xml:space="preserve"> </w:t>
      </w:r>
      <w:r>
        <w:t>message,</w:t>
      </w:r>
      <w:r>
        <w:rPr>
          <w:spacing w:val="36"/>
        </w:rPr>
        <w:t xml:space="preserve"> </w:t>
      </w:r>
      <w:r>
        <w:t>it</w:t>
      </w:r>
      <w:r>
        <w:rPr>
          <w:spacing w:val="36"/>
        </w:rPr>
        <w:t xml:space="preserve"> </w:t>
      </w:r>
      <w:r>
        <w:t>may</w:t>
      </w:r>
      <w:r>
        <w:rPr>
          <w:spacing w:val="36"/>
        </w:rPr>
        <w:t xml:space="preserve"> </w:t>
      </w:r>
      <w:r>
        <w:t>point to a message frame that has appeared before. The direction relationship of the c</w:t>
      </w:r>
      <w:r>
        <w:t xml:space="preserve">onverted graph data </w:t>
      </w:r>
      <w:proofErr w:type="gramStart"/>
      <w:r>
        <w:t>are</w:t>
      </w:r>
      <w:proofErr w:type="gramEnd"/>
      <w:r>
        <w:t xml:space="preserve"> related to the</w:t>
      </w:r>
      <w:r>
        <w:rPr>
          <w:spacing w:val="80"/>
          <w:w w:val="150"/>
        </w:rPr>
        <w:t xml:space="preserve"> </w:t>
      </w:r>
      <w:r>
        <w:t>time sequence of the message frame sequence. A sequence of CAN IDs always indicates different functions in the vehicle, and whether the logic of the execution sequence of the functions</w:t>
      </w:r>
      <w:r>
        <w:rPr>
          <w:spacing w:val="34"/>
        </w:rPr>
        <w:t xml:space="preserve"> </w:t>
      </w:r>
      <w:r>
        <w:t>is</w:t>
      </w:r>
      <w:r>
        <w:rPr>
          <w:spacing w:val="34"/>
        </w:rPr>
        <w:t xml:space="preserve"> </w:t>
      </w:r>
      <w:r>
        <w:t>reasonable</w:t>
      </w:r>
      <w:r>
        <w:rPr>
          <w:spacing w:val="34"/>
        </w:rPr>
        <w:t xml:space="preserve"> </w:t>
      </w:r>
      <w:r>
        <w:t>or</w:t>
      </w:r>
      <w:r>
        <w:rPr>
          <w:spacing w:val="34"/>
        </w:rPr>
        <w:t xml:space="preserve"> </w:t>
      </w:r>
      <w:r>
        <w:t>not</w:t>
      </w:r>
      <w:r>
        <w:rPr>
          <w:spacing w:val="35"/>
        </w:rPr>
        <w:t xml:space="preserve"> </w:t>
      </w:r>
      <w:r>
        <w:t>can</w:t>
      </w:r>
      <w:r>
        <w:rPr>
          <w:spacing w:val="34"/>
        </w:rPr>
        <w:t xml:space="preserve"> </w:t>
      </w:r>
      <w:r>
        <w:t>be</w:t>
      </w:r>
      <w:r>
        <w:rPr>
          <w:spacing w:val="34"/>
        </w:rPr>
        <w:t xml:space="preserve"> </w:t>
      </w:r>
      <w:r>
        <w:t>lear</w:t>
      </w:r>
      <w:r>
        <w:t>ned</w:t>
      </w:r>
      <w:r>
        <w:rPr>
          <w:spacing w:val="34"/>
        </w:rPr>
        <w:t xml:space="preserve"> </w:t>
      </w:r>
      <w:r>
        <w:t>by</w:t>
      </w:r>
      <w:r>
        <w:rPr>
          <w:spacing w:val="34"/>
        </w:rPr>
        <w:t xml:space="preserve"> </w:t>
      </w:r>
      <w:r>
        <w:t>the</w:t>
      </w:r>
      <w:r>
        <w:rPr>
          <w:spacing w:val="34"/>
        </w:rPr>
        <w:t xml:space="preserve"> </w:t>
      </w:r>
      <w:r>
        <w:t>GNN. For</w:t>
      </w:r>
      <w:r>
        <w:rPr>
          <w:spacing w:val="-8"/>
        </w:rPr>
        <w:t xml:space="preserve"> </w:t>
      </w:r>
      <w:r>
        <w:t>example,</w:t>
      </w:r>
      <w:r>
        <w:rPr>
          <w:spacing w:val="-8"/>
        </w:rPr>
        <w:t xml:space="preserve"> </w:t>
      </w:r>
      <w:r>
        <w:t>a</w:t>
      </w:r>
      <w:r>
        <w:rPr>
          <w:spacing w:val="-8"/>
        </w:rPr>
        <w:t xml:space="preserve"> </w:t>
      </w:r>
      <w:r>
        <w:t>large</w:t>
      </w:r>
      <w:r>
        <w:rPr>
          <w:spacing w:val="-8"/>
        </w:rPr>
        <w:t xml:space="preserve"> </w:t>
      </w:r>
      <w:r>
        <w:t>acceleration</w:t>
      </w:r>
      <w:r>
        <w:rPr>
          <w:spacing w:val="-8"/>
        </w:rPr>
        <w:t xml:space="preserve"> </w:t>
      </w:r>
      <w:r>
        <w:t>signal</w:t>
      </w:r>
      <w:r>
        <w:rPr>
          <w:spacing w:val="-8"/>
        </w:rPr>
        <w:t xml:space="preserve"> </w:t>
      </w:r>
      <w:r>
        <w:t>appears</w:t>
      </w:r>
      <w:r>
        <w:rPr>
          <w:spacing w:val="-8"/>
        </w:rPr>
        <w:t xml:space="preserve"> </w:t>
      </w:r>
      <w:r>
        <w:t>when</w:t>
      </w:r>
      <w:r>
        <w:rPr>
          <w:spacing w:val="-8"/>
        </w:rPr>
        <w:t xml:space="preserve"> </w:t>
      </w:r>
      <w:r>
        <w:t>braking, or a vehicle ignition signal appears without a car key signal. These are unreasonable</w:t>
      </w:r>
      <w:r>
        <w:rPr>
          <w:spacing w:val="1"/>
        </w:rPr>
        <w:t xml:space="preserve"> </w:t>
      </w:r>
      <w:r>
        <w:t>logic. It</w:t>
      </w:r>
      <w:r>
        <w:rPr>
          <w:spacing w:val="1"/>
        </w:rPr>
        <w:t xml:space="preserve"> </w:t>
      </w:r>
      <w:r>
        <w:t>is very</w:t>
      </w:r>
      <w:r>
        <w:rPr>
          <w:spacing w:val="1"/>
        </w:rPr>
        <w:t xml:space="preserve"> </w:t>
      </w:r>
      <w:r>
        <w:t>likely that an</w:t>
      </w:r>
      <w:r>
        <w:rPr>
          <w:spacing w:val="1"/>
        </w:rPr>
        <w:t xml:space="preserve"> </w:t>
      </w:r>
      <w:r>
        <w:rPr>
          <w:spacing w:val="-2"/>
        </w:rPr>
        <w:t>intrusion</w:t>
      </w:r>
    </w:p>
    <w:p w14:paraId="35C1C692" w14:textId="77777777" w:rsidR="00DB4E42" w:rsidRDefault="00EE7020">
      <w:pPr>
        <w:pStyle w:val="BodyText"/>
        <w:spacing w:before="97" w:line="249" w:lineRule="auto"/>
        <w:ind w:left="119" w:right="177"/>
        <w:jc w:val="both"/>
      </w:pPr>
      <w:r>
        <w:br w:type="column"/>
      </w:r>
      <w:r>
        <w:t>message has appeared on the CAN bus, which has practical significance. For the GNN to learn more abstract features, we input a partial graph of sequence data to determine whether</w:t>
      </w:r>
      <w:r>
        <w:rPr>
          <w:spacing w:val="40"/>
        </w:rPr>
        <w:t xml:space="preserve"> </w:t>
      </w:r>
      <w:r>
        <w:t>the message is an intrusion message, instead of inputting one or two frames o</w:t>
      </w:r>
      <w:r>
        <w:t>f message. Our proposed approach is shown</w:t>
      </w:r>
      <w:r>
        <w:rPr>
          <w:spacing w:val="80"/>
        </w:rPr>
        <w:t xml:space="preserve"> </w:t>
      </w:r>
      <w:r>
        <w:t>in figure 3.</w:t>
      </w:r>
    </w:p>
    <w:p w14:paraId="65EB9625" w14:textId="77777777" w:rsidR="00DB4E42" w:rsidRDefault="00EE7020">
      <w:pPr>
        <w:pStyle w:val="BodyText"/>
        <w:spacing w:before="1" w:line="247" w:lineRule="auto"/>
        <w:ind w:left="119" w:right="177" w:firstLine="199"/>
        <w:jc w:val="both"/>
      </w:pPr>
      <w:r>
        <w:t>The graph neural network in this work is a graph level classification task, and the network architecture of graph classification task refers to [19]. It is to divide the constructed graph data into sev</w:t>
      </w:r>
      <w:r>
        <w:t>eral clusters by clustering method. Each cluster can be regarded as a subgraph of graph data to obtain the eigen matrix of a series of subgraphs. Using eigenvectors to</w:t>
      </w:r>
      <w:r>
        <w:rPr>
          <w:spacing w:val="-1"/>
        </w:rPr>
        <w:t xml:space="preserve"> </w:t>
      </w:r>
      <w:r>
        <w:t>construct</w:t>
      </w:r>
      <w:r>
        <w:rPr>
          <w:spacing w:val="-1"/>
        </w:rPr>
        <w:t xml:space="preserve"> </w:t>
      </w:r>
      <w:r>
        <w:t>the</w:t>
      </w:r>
      <w:r>
        <w:rPr>
          <w:spacing w:val="-1"/>
        </w:rPr>
        <w:t xml:space="preserve"> </w:t>
      </w:r>
      <w:r>
        <w:t>pooling</w:t>
      </w:r>
      <w:r>
        <w:rPr>
          <w:spacing w:val="-1"/>
        </w:rPr>
        <w:t xml:space="preserve"> </w:t>
      </w:r>
      <w:r>
        <w:t>matrix,</w:t>
      </w:r>
      <w:r>
        <w:rPr>
          <w:spacing w:val="-1"/>
        </w:rPr>
        <w:t xml:space="preserve"> </w:t>
      </w:r>
      <w:r>
        <w:t>each</w:t>
      </w:r>
      <w:r>
        <w:rPr>
          <w:spacing w:val="-1"/>
        </w:rPr>
        <w:t xml:space="preserve"> </w:t>
      </w:r>
      <w:r>
        <w:t>subgraph</w:t>
      </w:r>
      <w:r>
        <w:rPr>
          <w:spacing w:val="-1"/>
        </w:rPr>
        <w:t xml:space="preserve"> </w:t>
      </w:r>
      <w:r>
        <w:t>is</w:t>
      </w:r>
      <w:r>
        <w:rPr>
          <w:spacing w:val="-1"/>
        </w:rPr>
        <w:t xml:space="preserve"> </w:t>
      </w:r>
      <w:r>
        <w:t>pooled</w:t>
      </w:r>
      <w:r>
        <w:rPr>
          <w:spacing w:val="-1"/>
        </w:rPr>
        <w:t xml:space="preserve"> </w:t>
      </w:r>
      <w:r>
        <w:t>into</w:t>
      </w:r>
      <w:r>
        <w:rPr>
          <w:spacing w:val="-1"/>
        </w:rPr>
        <w:t xml:space="preserve"> </w:t>
      </w:r>
      <w:r>
        <w:t xml:space="preserve">a super node. Graph G connected by given K subgraphs, C is a part of G. </w:t>
      </w:r>
      <w:proofErr w:type="spellStart"/>
      <w:r>
        <w:rPr>
          <w:i/>
          <w:w w:val="115"/>
        </w:rPr>
        <w:t>N</w:t>
      </w:r>
      <w:r>
        <w:rPr>
          <w:i/>
          <w:w w:val="115"/>
          <w:vertAlign w:val="subscript"/>
        </w:rPr>
        <w:t>k</w:t>
      </w:r>
      <w:proofErr w:type="spellEnd"/>
      <w:r>
        <w:rPr>
          <w:i/>
          <w:w w:val="115"/>
        </w:rPr>
        <w:t xml:space="preserve"> </w:t>
      </w:r>
      <w:r>
        <w:t xml:space="preserve">represents the number of nodes in the subgraph </w:t>
      </w:r>
      <w:r>
        <w:rPr>
          <w:i/>
          <w:w w:val="115"/>
        </w:rPr>
        <w:t>G</w:t>
      </w:r>
      <w:r>
        <w:rPr>
          <w:rFonts w:ascii="Arial" w:hAnsi="Arial"/>
          <w:w w:val="115"/>
          <w:vertAlign w:val="superscript"/>
        </w:rPr>
        <w:t>(</w:t>
      </w:r>
      <w:r>
        <w:rPr>
          <w:i/>
          <w:w w:val="115"/>
          <w:vertAlign w:val="superscript"/>
        </w:rPr>
        <w:t>k</w:t>
      </w:r>
      <w:r>
        <w:rPr>
          <w:rFonts w:ascii="Arial" w:hAnsi="Arial"/>
          <w:w w:val="115"/>
          <w:vertAlign w:val="superscript"/>
        </w:rPr>
        <w:t>)</w:t>
      </w:r>
      <w:r>
        <w:rPr>
          <w:w w:val="115"/>
        </w:rPr>
        <w:t>. Γ</w:t>
      </w:r>
      <w:r>
        <w:rPr>
          <w:rFonts w:ascii="Arial" w:hAnsi="Arial"/>
          <w:w w:val="115"/>
          <w:vertAlign w:val="superscript"/>
        </w:rPr>
        <w:t>(</w:t>
      </w:r>
      <w:r>
        <w:rPr>
          <w:i/>
          <w:w w:val="115"/>
          <w:vertAlign w:val="superscript"/>
        </w:rPr>
        <w:t>k</w:t>
      </w:r>
      <w:r>
        <w:rPr>
          <w:rFonts w:ascii="Arial" w:hAnsi="Arial"/>
          <w:w w:val="115"/>
          <w:vertAlign w:val="superscript"/>
        </w:rPr>
        <w:t>)</w:t>
      </w:r>
      <w:r>
        <w:rPr>
          <w:rFonts w:ascii="Arial" w:hAnsi="Arial"/>
          <w:w w:val="115"/>
        </w:rPr>
        <w:t xml:space="preserve"> </w:t>
      </w:r>
      <w:r>
        <w:t xml:space="preserve">is the list of nodes in the subgraph </w:t>
      </w:r>
      <w:r>
        <w:rPr>
          <w:i/>
          <w:w w:val="115"/>
        </w:rPr>
        <w:t>G</w:t>
      </w:r>
      <w:r>
        <w:rPr>
          <w:rFonts w:ascii="Arial" w:hAnsi="Arial"/>
          <w:w w:val="115"/>
          <w:vertAlign w:val="superscript"/>
        </w:rPr>
        <w:t>(</w:t>
      </w:r>
      <w:r>
        <w:rPr>
          <w:i/>
          <w:w w:val="115"/>
          <w:vertAlign w:val="superscript"/>
        </w:rPr>
        <w:t>k</w:t>
      </w:r>
      <w:r>
        <w:rPr>
          <w:rFonts w:ascii="Arial" w:hAnsi="Arial"/>
          <w:w w:val="115"/>
          <w:vertAlign w:val="superscript"/>
        </w:rPr>
        <w:t>)</w:t>
      </w:r>
      <w:r>
        <w:rPr>
          <w:w w:val="115"/>
        </w:rPr>
        <w:t xml:space="preserve">. </w:t>
      </w:r>
      <w:r>
        <w:t>Each subgraph can be regarded as a super node of graph G. Define sampling</w:t>
      </w:r>
      <w:r>
        <w:rPr>
          <w:spacing w:val="40"/>
        </w:rPr>
        <w:t xml:space="preserve"> </w:t>
      </w:r>
      <w:r>
        <w:t>operat</w:t>
      </w:r>
      <w:r>
        <w:t>or</w:t>
      </w:r>
      <w:r>
        <w:rPr>
          <w:spacing w:val="40"/>
          <w:w w:val="115"/>
        </w:rPr>
        <w:t xml:space="preserve"> </w:t>
      </w:r>
      <w:r>
        <w:rPr>
          <w:i/>
          <w:w w:val="115"/>
        </w:rPr>
        <w:t>C</w:t>
      </w:r>
      <w:r>
        <w:rPr>
          <w:rFonts w:ascii="Arial" w:hAnsi="Arial"/>
          <w:w w:val="115"/>
          <w:vertAlign w:val="superscript"/>
        </w:rPr>
        <w:t>(</w:t>
      </w:r>
      <w:r>
        <w:rPr>
          <w:i/>
          <w:w w:val="115"/>
          <w:vertAlign w:val="superscript"/>
        </w:rPr>
        <w:t>k</w:t>
      </w:r>
      <w:r>
        <w:rPr>
          <w:rFonts w:ascii="Arial" w:hAnsi="Arial"/>
          <w:w w:val="115"/>
          <w:vertAlign w:val="superscript"/>
        </w:rPr>
        <w:t>)</w:t>
      </w:r>
      <w:r>
        <w:rPr>
          <w:rFonts w:ascii="Arial" w:hAnsi="Arial"/>
          <w:w w:val="115"/>
        </w:rPr>
        <w:t xml:space="preserve"> </w:t>
      </w:r>
      <w:r>
        <w:rPr>
          <w:rFonts w:ascii="Menlo" w:hAnsi="Menlo"/>
          <w:i/>
        </w:rPr>
        <w:t>∈</w:t>
      </w:r>
      <w:r>
        <w:rPr>
          <w:rFonts w:ascii="Menlo" w:hAnsi="Menlo"/>
          <w:i/>
          <w:spacing w:val="-27"/>
        </w:rPr>
        <w:t xml:space="preserve"> </w:t>
      </w:r>
      <w:r>
        <w:rPr>
          <w:w w:val="115"/>
        </w:rPr>
        <w:t>R</w:t>
      </w:r>
      <w:r>
        <w:rPr>
          <w:i/>
          <w:w w:val="115"/>
          <w:position w:val="7"/>
          <w:sz w:val="14"/>
        </w:rPr>
        <w:t>N×N</w:t>
      </w:r>
      <w:r>
        <w:rPr>
          <w:i/>
          <w:w w:val="115"/>
          <w:position w:val="5"/>
          <w:sz w:val="10"/>
        </w:rPr>
        <w:t>k</w:t>
      </w:r>
      <w:r>
        <w:rPr>
          <w:i/>
          <w:spacing w:val="80"/>
          <w:w w:val="115"/>
          <w:position w:val="5"/>
          <w:sz w:val="10"/>
        </w:rPr>
        <w:t xml:space="preserve"> </w:t>
      </w:r>
      <w:r>
        <w:t>as</w:t>
      </w:r>
      <w:r>
        <w:rPr>
          <w:spacing w:val="40"/>
        </w:rPr>
        <w:t xml:space="preserve"> </w:t>
      </w:r>
      <w:r>
        <w:t>follow:</w:t>
      </w:r>
    </w:p>
    <w:p w14:paraId="19EBF1BF" w14:textId="77777777" w:rsidR="00DB4E42" w:rsidRDefault="00EE7020">
      <w:pPr>
        <w:tabs>
          <w:tab w:val="left" w:pos="4908"/>
        </w:tabs>
        <w:spacing w:before="251"/>
        <w:ind w:left="318" w:firstLine="489"/>
        <w:rPr>
          <w:sz w:val="20"/>
        </w:rPr>
      </w:pPr>
      <w:r>
        <w:rPr>
          <w:i/>
          <w:w w:val="125"/>
          <w:sz w:val="20"/>
        </w:rPr>
        <w:t>C</w:t>
      </w:r>
      <w:r>
        <w:rPr>
          <w:rFonts w:ascii="Arial" w:hAnsi="Arial"/>
          <w:w w:val="125"/>
          <w:sz w:val="20"/>
          <w:vertAlign w:val="superscript"/>
        </w:rPr>
        <w:t>(</w:t>
      </w:r>
      <w:r>
        <w:rPr>
          <w:i/>
          <w:w w:val="125"/>
          <w:sz w:val="20"/>
          <w:vertAlign w:val="superscript"/>
        </w:rPr>
        <w:t>k</w:t>
      </w:r>
      <w:r>
        <w:rPr>
          <w:rFonts w:ascii="Arial" w:hAnsi="Arial"/>
          <w:w w:val="125"/>
          <w:sz w:val="20"/>
          <w:vertAlign w:val="superscript"/>
        </w:rPr>
        <w:t>)</w:t>
      </w:r>
      <w:r>
        <w:rPr>
          <w:rFonts w:ascii="Arial" w:hAnsi="Arial"/>
          <w:spacing w:val="-27"/>
          <w:w w:val="125"/>
          <w:sz w:val="20"/>
        </w:rPr>
        <w:t xml:space="preserve"> </w:t>
      </w:r>
      <w:r>
        <w:rPr>
          <w:w w:val="125"/>
          <w:sz w:val="20"/>
        </w:rPr>
        <w:t>[</w:t>
      </w:r>
      <w:proofErr w:type="spellStart"/>
      <w:r>
        <w:rPr>
          <w:i/>
          <w:w w:val="125"/>
          <w:sz w:val="20"/>
        </w:rPr>
        <w:t>i</w:t>
      </w:r>
      <w:proofErr w:type="spellEnd"/>
      <w:r>
        <w:rPr>
          <w:i/>
          <w:w w:val="125"/>
          <w:sz w:val="20"/>
        </w:rPr>
        <w:t>,</w:t>
      </w:r>
      <w:r>
        <w:rPr>
          <w:i/>
          <w:spacing w:val="-30"/>
          <w:w w:val="125"/>
          <w:sz w:val="20"/>
        </w:rPr>
        <w:t xml:space="preserve"> </w:t>
      </w:r>
      <w:r>
        <w:rPr>
          <w:i/>
          <w:w w:val="125"/>
          <w:sz w:val="20"/>
        </w:rPr>
        <w:t>j</w:t>
      </w:r>
      <w:r>
        <w:rPr>
          <w:w w:val="125"/>
          <w:sz w:val="20"/>
        </w:rPr>
        <w:t>]</w:t>
      </w:r>
      <w:r>
        <w:rPr>
          <w:spacing w:val="-11"/>
          <w:w w:val="125"/>
          <w:sz w:val="20"/>
        </w:rPr>
        <w:t xml:space="preserve"> </w:t>
      </w:r>
      <w:r>
        <w:rPr>
          <w:w w:val="125"/>
          <w:sz w:val="20"/>
        </w:rPr>
        <w:t>=</w:t>
      </w:r>
      <w:r>
        <w:rPr>
          <w:spacing w:val="-9"/>
          <w:w w:val="125"/>
          <w:sz w:val="20"/>
        </w:rPr>
        <w:t xml:space="preserve"> </w:t>
      </w:r>
      <w:r>
        <w:rPr>
          <w:w w:val="120"/>
          <w:sz w:val="20"/>
        </w:rPr>
        <w:t>1</w:t>
      </w:r>
      <w:r>
        <w:rPr>
          <w:spacing w:val="5"/>
          <w:w w:val="125"/>
          <w:sz w:val="20"/>
        </w:rPr>
        <w:t xml:space="preserve"> </w:t>
      </w:r>
      <w:r>
        <w:rPr>
          <w:i/>
          <w:w w:val="125"/>
          <w:sz w:val="20"/>
        </w:rPr>
        <w:t>if</w:t>
      </w:r>
      <w:r>
        <w:rPr>
          <w:i/>
          <w:spacing w:val="27"/>
          <w:w w:val="125"/>
          <w:sz w:val="20"/>
        </w:rPr>
        <w:t xml:space="preserve"> </w:t>
      </w:r>
      <w:r>
        <w:rPr>
          <w:i/>
          <w:w w:val="120"/>
          <w:sz w:val="20"/>
        </w:rPr>
        <w:t>and</w:t>
      </w:r>
      <w:r>
        <w:rPr>
          <w:i/>
          <w:spacing w:val="7"/>
          <w:w w:val="120"/>
          <w:sz w:val="20"/>
        </w:rPr>
        <w:t xml:space="preserve"> </w:t>
      </w:r>
      <w:r>
        <w:rPr>
          <w:i/>
          <w:w w:val="120"/>
          <w:sz w:val="20"/>
        </w:rPr>
        <w:t>only</w:t>
      </w:r>
      <w:r>
        <w:rPr>
          <w:i/>
          <w:spacing w:val="12"/>
          <w:w w:val="125"/>
          <w:sz w:val="20"/>
        </w:rPr>
        <w:t xml:space="preserve"> </w:t>
      </w:r>
      <w:r>
        <w:rPr>
          <w:i/>
          <w:w w:val="125"/>
          <w:sz w:val="20"/>
        </w:rPr>
        <w:t>if</w:t>
      </w:r>
      <w:r>
        <w:rPr>
          <w:i/>
          <w:spacing w:val="27"/>
          <w:w w:val="125"/>
          <w:sz w:val="20"/>
        </w:rPr>
        <w:t xml:space="preserve"> </w:t>
      </w:r>
      <w:r>
        <w:rPr>
          <w:w w:val="125"/>
          <w:sz w:val="20"/>
        </w:rPr>
        <w:t>Γ</w:t>
      </w:r>
      <w:r>
        <w:rPr>
          <w:rFonts w:ascii="Arial" w:hAnsi="Arial"/>
          <w:w w:val="125"/>
          <w:sz w:val="20"/>
          <w:vertAlign w:val="superscript"/>
        </w:rPr>
        <w:t>(</w:t>
      </w:r>
      <w:r>
        <w:rPr>
          <w:i/>
          <w:w w:val="125"/>
          <w:sz w:val="20"/>
          <w:vertAlign w:val="superscript"/>
        </w:rPr>
        <w:t>k</w:t>
      </w:r>
      <w:r>
        <w:rPr>
          <w:rFonts w:ascii="Arial" w:hAnsi="Arial"/>
          <w:w w:val="125"/>
          <w:sz w:val="20"/>
          <w:vertAlign w:val="superscript"/>
        </w:rPr>
        <w:t>)</w:t>
      </w:r>
      <w:r>
        <w:rPr>
          <w:rFonts w:ascii="Arial" w:hAnsi="Arial"/>
          <w:spacing w:val="-27"/>
          <w:w w:val="125"/>
          <w:sz w:val="20"/>
        </w:rPr>
        <w:t xml:space="preserve"> </w:t>
      </w:r>
      <w:r>
        <w:rPr>
          <w:w w:val="125"/>
          <w:sz w:val="20"/>
        </w:rPr>
        <w:t>(</w:t>
      </w:r>
      <w:r>
        <w:rPr>
          <w:i/>
          <w:w w:val="125"/>
          <w:sz w:val="20"/>
        </w:rPr>
        <w:t>j</w:t>
      </w:r>
      <w:r>
        <w:rPr>
          <w:w w:val="125"/>
          <w:sz w:val="20"/>
        </w:rPr>
        <w:t>)</w:t>
      </w:r>
      <w:r>
        <w:rPr>
          <w:spacing w:val="-9"/>
          <w:w w:val="125"/>
          <w:sz w:val="20"/>
        </w:rPr>
        <w:t xml:space="preserve"> </w:t>
      </w:r>
      <w:r>
        <w:rPr>
          <w:w w:val="125"/>
          <w:sz w:val="20"/>
        </w:rPr>
        <w:t>=</w:t>
      </w:r>
      <w:r>
        <w:rPr>
          <w:spacing w:val="-8"/>
          <w:w w:val="125"/>
          <w:sz w:val="20"/>
        </w:rPr>
        <w:t xml:space="preserve"> </w:t>
      </w:r>
      <w:proofErr w:type="spellStart"/>
      <w:r>
        <w:rPr>
          <w:i/>
          <w:spacing w:val="-5"/>
          <w:w w:val="125"/>
          <w:sz w:val="20"/>
        </w:rPr>
        <w:t>υ</w:t>
      </w:r>
      <w:r>
        <w:rPr>
          <w:i/>
          <w:spacing w:val="-5"/>
          <w:w w:val="125"/>
          <w:sz w:val="20"/>
          <w:vertAlign w:val="subscript"/>
        </w:rPr>
        <w:t>i</w:t>
      </w:r>
      <w:proofErr w:type="spellEnd"/>
      <w:r>
        <w:rPr>
          <w:i/>
          <w:sz w:val="20"/>
        </w:rPr>
        <w:tab/>
      </w:r>
      <w:r>
        <w:rPr>
          <w:spacing w:val="-5"/>
          <w:w w:val="120"/>
          <w:sz w:val="20"/>
        </w:rPr>
        <w:t>(4)</w:t>
      </w:r>
    </w:p>
    <w:p w14:paraId="0BA5D9DF" w14:textId="77777777" w:rsidR="00DB4E42" w:rsidRDefault="00EE7020">
      <w:pPr>
        <w:pStyle w:val="BodyText"/>
        <w:spacing w:before="148" w:line="249" w:lineRule="auto"/>
        <w:ind w:left="119" w:right="177" w:firstLine="199"/>
        <w:jc w:val="both"/>
      </w:pPr>
      <w:r>
        <w:rPr>
          <w:i/>
        </w:rPr>
        <w:t>C</w:t>
      </w:r>
      <w:r>
        <w:rPr>
          <w:rFonts w:ascii="Arial" w:hAnsi="Arial"/>
          <w:vertAlign w:val="superscript"/>
        </w:rPr>
        <w:t>(</w:t>
      </w:r>
      <w:r>
        <w:rPr>
          <w:i/>
          <w:vertAlign w:val="superscript"/>
        </w:rPr>
        <w:t>k</w:t>
      </w:r>
      <w:r>
        <w:rPr>
          <w:rFonts w:ascii="Arial" w:hAnsi="Arial"/>
          <w:vertAlign w:val="superscript"/>
        </w:rPr>
        <w:t>)</w:t>
      </w:r>
      <w:r>
        <w:rPr>
          <w:rFonts w:ascii="Arial" w:hAnsi="Arial"/>
          <w:spacing w:val="-8"/>
        </w:rPr>
        <w:t xml:space="preserve"> </w:t>
      </w:r>
      <w:r>
        <w:t>[</w:t>
      </w:r>
      <w:proofErr w:type="spellStart"/>
      <w:r>
        <w:rPr>
          <w:i/>
        </w:rPr>
        <w:t>i</w:t>
      </w:r>
      <w:proofErr w:type="spellEnd"/>
      <w:r>
        <w:rPr>
          <w:i/>
        </w:rPr>
        <w:t>,</w:t>
      </w:r>
      <w:r>
        <w:rPr>
          <w:i/>
          <w:spacing w:val="-13"/>
        </w:rPr>
        <w:t xml:space="preserve"> </w:t>
      </w:r>
      <w:r>
        <w:rPr>
          <w:i/>
        </w:rPr>
        <w:t>j</w:t>
      </w:r>
      <w:r>
        <w:t xml:space="preserve">] represents the element in </w:t>
      </w:r>
      <w:proofErr w:type="spellStart"/>
      <w:r>
        <w:t>i-th</w:t>
      </w:r>
      <w:proofErr w:type="spellEnd"/>
      <w:r>
        <w:t xml:space="preserve"> row and j-</w:t>
      </w:r>
      <w:proofErr w:type="spellStart"/>
      <w:r>
        <w:t>th</w:t>
      </w:r>
      <w:proofErr w:type="spellEnd"/>
      <w:r>
        <w:t xml:space="preserve"> column </w:t>
      </w:r>
      <w:r>
        <w:rPr>
          <w:w w:val="105"/>
        </w:rPr>
        <w:t>of</w:t>
      </w:r>
      <w:r>
        <w:rPr>
          <w:spacing w:val="40"/>
          <w:w w:val="105"/>
        </w:rPr>
        <w:t xml:space="preserve"> </w:t>
      </w:r>
      <w:r>
        <w:rPr>
          <w:i/>
          <w:w w:val="105"/>
        </w:rPr>
        <w:t>C</w:t>
      </w:r>
      <w:r>
        <w:rPr>
          <w:rFonts w:ascii="Arial" w:hAnsi="Arial"/>
          <w:w w:val="105"/>
          <w:vertAlign w:val="superscript"/>
        </w:rPr>
        <w:t>(</w:t>
      </w:r>
      <w:r>
        <w:rPr>
          <w:i/>
          <w:w w:val="105"/>
          <w:vertAlign w:val="superscript"/>
        </w:rPr>
        <w:t>k</w:t>
      </w:r>
      <w:r>
        <w:rPr>
          <w:rFonts w:ascii="Arial" w:hAnsi="Arial"/>
          <w:w w:val="105"/>
          <w:vertAlign w:val="superscript"/>
        </w:rPr>
        <w:t>)</w:t>
      </w:r>
      <w:r>
        <w:rPr>
          <w:w w:val="105"/>
        </w:rPr>
        <w:t>,</w:t>
      </w:r>
      <w:r>
        <w:rPr>
          <w:spacing w:val="40"/>
          <w:w w:val="105"/>
        </w:rPr>
        <w:t xml:space="preserve"> </w:t>
      </w:r>
      <w:r>
        <w:rPr>
          <w:w w:val="105"/>
        </w:rPr>
        <w:t>Γ</w:t>
      </w:r>
      <w:r>
        <w:rPr>
          <w:rFonts w:ascii="Arial" w:hAnsi="Arial"/>
          <w:w w:val="105"/>
          <w:vertAlign w:val="superscript"/>
        </w:rPr>
        <w:t>(</w:t>
      </w:r>
      <w:r>
        <w:rPr>
          <w:i/>
          <w:w w:val="105"/>
          <w:vertAlign w:val="superscript"/>
        </w:rPr>
        <w:t>k</w:t>
      </w:r>
      <w:r>
        <w:rPr>
          <w:rFonts w:ascii="Arial" w:hAnsi="Arial"/>
          <w:w w:val="105"/>
          <w:vertAlign w:val="superscript"/>
        </w:rPr>
        <w:t>)</w:t>
      </w:r>
      <w:r>
        <w:rPr>
          <w:rFonts w:ascii="Arial" w:hAnsi="Arial"/>
          <w:spacing w:val="-15"/>
          <w:w w:val="105"/>
        </w:rPr>
        <w:t xml:space="preserve"> </w:t>
      </w:r>
      <w:r>
        <w:rPr>
          <w:w w:val="105"/>
        </w:rPr>
        <w:t>(</w:t>
      </w:r>
      <w:r>
        <w:rPr>
          <w:i/>
          <w:w w:val="105"/>
        </w:rPr>
        <w:t>j</w:t>
      </w:r>
      <w:r>
        <w:rPr>
          <w:w w:val="105"/>
        </w:rPr>
        <w:t>)</w:t>
      </w:r>
      <w:r>
        <w:rPr>
          <w:spacing w:val="40"/>
          <w:w w:val="105"/>
        </w:rPr>
        <w:t xml:space="preserve"> </w:t>
      </w:r>
      <w:r>
        <w:rPr>
          <w:w w:val="105"/>
        </w:rPr>
        <w:t>represents</w:t>
      </w:r>
      <w:r>
        <w:rPr>
          <w:spacing w:val="40"/>
          <w:w w:val="105"/>
        </w:rPr>
        <w:t xml:space="preserve"> </w:t>
      </w:r>
      <w:r>
        <w:rPr>
          <w:w w:val="105"/>
        </w:rPr>
        <w:t>the</w:t>
      </w:r>
      <w:r>
        <w:rPr>
          <w:spacing w:val="40"/>
          <w:w w:val="105"/>
        </w:rPr>
        <w:t xml:space="preserve"> </w:t>
      </w:r>
      <w:proofErr w:type="spellStart"/>
      <w:r>
        <w:rPr>
          <w:w w:val="105"/>
        </w:rPr>
        <w:t>jth</w:t>
      </w:r>
      <w:proofErr w:type="spellEnd"/>
      <w:r>
        <w:rPr>
          <w:spacing w:val="40"/>
          <w:w w:val="105"/>
        </w:rPr>
        <w:t xml:space="preserve"> </w:t>
      </w:r>
      <w:r>
        <w:rPr>
          <w:w w:val="105"/>
        </w:rPr>
        <w:t>node</w:t>
      </w:r>
      <w:r>
        <w:rPr>
          <w:spacing w:val="40"/>
          <w:w w:val="105"/>
        </w:rPr>
        <w:t xml:space="preserve"> </w:t>
      </w:r>
      <w:r>
        <w:rPr>
          <w:w w:val="105"/>
        </w:rPr>
        <w:t>in</w:t>
      </w:r>
      <w:r>
        <w:rPr>
          <w:spacing w:val="40"/>
          <w:w w:val="105"/>
        </w:rPr>
        <w:t xml:space="preserve"> </w:t>
      </w:r>
      <w:r>
        <w:rPr>
          <w:w w:val="105"/>
        </w:rPr>
        <w:t>the</w:t>
      </w:r>
      <w:r>
        <w:rPr>
          <w:spacing w:val="40"/>
          <w:w w:val="105"/>
        </w:rPr>
        <w:t xml:space="preserve"> </w:t>
      </w:r>
      <w:r>
        <w:rPr>
          <w:w w:val="105"/>
        </w:rPr>
        <w:t>node</w:t>
      </w:r>
      <w:r>
        <w:rPr>
          <w:spacing w:val="40"/>
          <w:w w:val="105"/>
        </w:rPr>
        <w:t xml:space="preserve"> </w:t>
      </w:r>
      <w:r>
        <w:rPr>
          <w:w w:val="105"/>
        </w:rPr>
        <w:t>list Γ</w:t>
      </w:r>
      <w:r>
        <w:rPr>
          <w:rFonts w:ascii="Arial" w:hAnsi="Arial"/>
          <w:w w:val="105"/>
          <w:vertAlign w:val="superscript"/>
        </w:rPr>
        <w:t>(</w:t>
      </w:r>
      <w:r>
        <w:rPr>
          <w:i/>
          <w:w w:val="105"/>
          <w:vertAlign w:val="superscript"/>
        </w:rPr>
        <w:t>k</w:t>
      </w:r>
      <w:r>
        <w:rPr>
          <w:rFonts w:ascii="Arial" w:hAnsi="Arial"/>
          <w:w w:val="105"/>
          <w:vertAlign w:val="superscript"/>
        </w:rPr>
        <w:t>)</w:t>
      </w:r>
      <w:r>
        <w:rPr>
          <w:rFonts w:ascii="Arial" w:hAnsi="Arial"/>
          <w:spacing w:val="-15"/>
          <w:w w:val="105"/>
        </w:rPr>
        <w:t xml:space="preserve"> </w:t>
      </w:r>
      <w:r>
        <w:rPr>
          <w:w w:val="105"/>
        </w:rPr>
        <w:t>(</w:t>
      </w:r>
      <w:r>
        <w:rPr>
          <w:i/>
          <w:w w:val="105"/>
        </w:rPr>
        <w:t>j</w:t>
      </w:r>
      <w:r>
        <w:rPr>
          <w:w w:val="105"/>
        </w:rPr>
        <w:t>).</w:t>
      </w:r>
      <w:r>
        <w:rPr>
          <w:spacing w:val="-13"/>
          <w:w w:val="105"/>
        </w:rPr>
        <w:t xml:space="preserve"> </w:t>
      </w:r>
      <w:r>
        <w:rPr>
          <w:w w:val="105"/>
        </w:rPr>
        <w:t>This</w:t>
      </w:r>
      <w:r>
        <w:rPr>
          <w:spacing w:val="-13"/>
          <w:w w:val="105"/>
        </w:rPr>
        <w:t xml:space="preserve"> </w:t>
      </w:r>
      <w:r>
        <w:rPr>
          <w:w w:val="105"/>
        </w:rPr>
        <w:t>operation</w:t>
      </w:r>
      <w:r>
        <w:rPr>
          <w:spacing w:val="-13"/>
          <w:w w:val="105"/>
        </w:rPr>
        <w:t xml:space="preserve"> </w:t>
      </w:r>
      <w:r>
        <w:rPr>
          <w:w w:val="105"/>
        </w:rPr>
        <w:t>indicates</w:t>
      </w:r>
      <w:r>
        <w:rPr>
          <w:spacing w:val="-14"/>
          <w:w w:val="105"/>
        </w:rPr>
        <w:t xml:space="preserve"> </w:t>
      </w:r>
      <w:r>
        <w:rPr>
          <w:w w:val="105"/>
        </w:rPr>
        <w:t>the</w:t>
      </w:r>
      <w:r>
        <w:rPr>
          <w:spacing w:val="-13"/>
          <w:w w:val="105"/>
        </w:rPr>
        <w:t xml:space="preserve"> </w:t>
      </w:r>
      <w:r>
        <w:rPr>
          <w:w w:val="105"/>
        </w:rPr>
        <w:t>correspondence</w:t>
      </w:r>
      <w:r>
        <w:rPr>
          <w:spacing w:val="-13"/>
          <w:w w:val="105"/>
        </w:rPr>
        <w:t xml:space="preserve"> </w:t>
      </w:r>
      <w:r>
        <w:rPr>
          <w:w w:val="105"/>
        </w:rPr>
        <w:t xml:space="preserve">between the node in the subgraph </w:t>
      </w:r>
      <w:r>
        <w:rPr>
          <w:i/>
          <w:w w:val="105"/>
        </w:rPr>
        <w:t>G</w:t>
      </w:r>
      <w:r>
        <w:rPr>
          <w:rFonts w:ascii="Arial" w:hAnsi="Arial"/>
          <w:w w:val="105"/>
          <w:vertAlign w:val="superscript"/>
        </w:rPr>
        <w:t>(</w:t>
      </w:r>
      <w:r>
        <w:rPr>
          <w:i/>
          <w:w w:val="105"/>
          <w:vertAlign w:val="superscript"/>
        </w:rPr>
        <w:t>k</w:t>
      </w:r>
      <w:r>
        <w:rPr>
          <w:rFonts w:ascii="Arial" w:hAnsi="Arial"/>
          <w:w w:val="105"/>
          <w:vertAlign w:val="superscript"/>
        </w:rPr>
        <w:t>)</w:t>
      </w:r>
      <w:r>
        <w:rPr>
          <w:rFonts w:ascii="Arial" w:hAnsi="Arial"/>
          <w:w w:val="105"/>
        </w:rPr>
        <w:t xml:space="preserve"> </w:t>
      </w:r>
      <w:r>
        <w:rPr>
          <w:w w:val="105"/>
        </w:rPr>
        <w:t xml:space="preserve">and the original graph G. Because Fourier transform can convert the graph signal to </w:t>
      </w:r>
      <w:r>
        <w:rPr>
          <w:spacing w:val="-2"/>
          <w:w w:val="105"/>
        </w:rPr>
        <w:t>the</w:t>
      </w:r>
      <w:r>
        <w:rPr>
          <w:spacing w:val="-9"/>
          <w:w w:val="105"/>
        </w:rPr>
        <w:t xml:space="preserve"> </w:t>
      </w:r>
      <w:r>
        <w:rPr>
          <w:spacing w:val="-2"/>
          <w:w w:val="105"/>
        </w:rPr>
        <w:t>frequency</w:t>
      </w:r>
      <w:r>
        <w:rPr>
          <w:spacing w:val="-9"/>
          <w:w w:val="105"/>
        </w:rPr>
        <w:t xml:space="preserve"> </w:t>
      </w:r>
      <w:r>
        <w:rPr>
          <w:spacing w:val="-2"/>
          <w:w w:val="105"/>
        </w:rPr>
        <w:t>domain</w:t>
      </w:r>
      <w:r>
        <w:rPr>
          <w:spacing w:val="-9"/>
          <w:w w:val="105"/>
        </w:rPr>
        <w:t xml:space="preserve"> </w:t>
      </w:r>
      <w:r>
        <w:rPr>
          <w:spacing w:val="-2"/>
          <w:w w:val="105"/>
        </w:rPr>
        <w:t>and</w:t>
      </w:r>
      <w:r>
        <w:rPr>
          <w:spacing w:val="-9"/>
          <w:w w:val="105"/>
        </w:rPr>
        <w:t xml:space="preserve"> </w:t>
      </w:r>
      <w:r>
        <w:rPr>
          <w:spacing w:val="-2"/>
          <w:w w:val="105"/>
        </w:rPr>
        <w:t>take</w:t>
      </w:r>
      <w:r>
        <w:rPr>
          <w:spacing w:val="-9"/>
          <w:w w:val="105"/>
        </w:rPr>
        <w:t xml:space="preserve"> </w:t>
      </w:r>
      <w:r>
        <w:rPr>
          <w:spacing w:val="-2"/>
          <w:w w:val="105"/>
        </w:rPr>
        <w:t>the</w:t>
      </w:r>
      <w:r>
        <w:rPr>
          <w:spacing w:val="-9"/>
          <w:w w:val="105"/>
        </w:rPr>
        <w:t xml:space="preserve"> </w:t>
      </w:r>
      <w:r>
        <w:rPr>
          <w:spacing w:val="-2"/>
          <w:w w:val="105"/>
        </w:rPr>
        <w:t>signal</w:t>
      </w:r>
      <w:r>
        <w:rPr>
          <w:spacing w:val="-9"/>
          <w:w w:val="105"/>
        </w:rPr>
        <w:t xml:space="preserve"> </w:t>
      </w:r>
      <w:r>
        <w:rPr>
          <w:spacing w:val="-2"/>
          <w:w w:val="105"/>
        </w:rPr>
        <w:t>information</w:t>
      </w:r>
      <w:r>
        <w:rPr>
          <w:spacing w:val="-9"/>
          <w:w w:val="105"/>
        </w:rPr>
        <w:t xml:space="preserve"> </w:t>
      </w:r>
      <w:r>
        <w:rPr>
          <w:spacing w:val="-2"/>
          <w:w w:val="105"/>
        </w:rPr>
        <w:t>and</w:t>
      </w:r>
      <w:r>
        <w:rPr>
          <w:spacing w:val="-9"/>
          <w:w w:val="105"/>
        </w:rPr>
        <w:t xml:space="preserve"> </w:t>
      </w:r>
      <w:r>
        <w:rPr>
          <w:spacing w:val="-2"/>
          <w:w w:val="105"/>
        </w:rPr>
        <w:t xml:space="preserve">the </w:t>
      </w:r>
      <w:r>
        <w:t>structure</w:t>
      </w:r>
      <w:r>
        <w:rPr>
          <w:spacing w:val="21"/>
        </w:rPr>
        <w:t xml:space="preserve"> </w:t>
      </w:r>
      <w:r>
        <w:t>information</w:t>
      </w:r>
      <w:r>
        <w:rPr>
          <w:spacing w:val="21"/>
        </w:rPr>
        <w:t xml:space="preserve"> </w:t>
      </w:r>
      <w:r>
        <w:t>of</w:t>
      </w:r>
      <w:r>
        <w:rPr>
          <w:spacing w:val="22"/>
        </w:rPr>
        <w:t xml:space="preserve"> </w:t>
      </w:r>
      <w:r>
        <w:t>graph</w:t>
      </w:r>
      <w:r>
        <w:rPr>
          <w:spacing w:val="21"/>
        </w:rPr>
        <w:t xml:space="preserve"> </w:t>
      </w:r>
      <w:r>
        <w:t>data</w:t>
      </w:r>
      <w:r>
        <w:rPr>
          <w:spacing w:val="21"/>
        </w:rPr>
        <w:t xml:space="preserve"> </w:t>
      </w:r>
      <w:r>
        <w:t>into</w:t>
      </w:r>
      <w:r>
        <w:rPr>
          <w:spacing w:val="22"/>
        </w:rPr>
        <w:t xml:space="preserve"> </w:t>
      </w:r>
      <w:r>
        <w:t>account,</w:t>
      </w:r>
      <w:r>
        <w:rPr>
          <w:spacing w:val="21"/>
        </w:rPr>
        <w:t xml:space="preserve"> </w:t>
      </w:r>
      <w:r>
        <w:t>we</w:t>
      </w:r>
      <w:r>
        <w:rPr>
          <w:spacing w:val="21"/>
        </w:rPr>
        <w:t xml:space="preserve"> </w:t>
      </w:r>
      <w:r>
        <w:t>refer</w:t>
      </w:r>
      <w:r>
        <w:rPr>
          <w:spacing w:val="22"/>
        </w:rPr>
        <w:t xml:space="preserve"> </w:t>
      </w:r>
      <w:r>
        <w:rPr>
          <w:spacing w:val="-5"/>
        </w:rPr>
        <w:t>to</w:t>
      </w:r>
    </w:p>
    <w:p w14:paraId="74A3FD4D" w14:textId="77777777" w:rsidR="00DB4E42" w:rsidRDefault="00DB4E42">
      <w:pPr>
        <w:spacing w:line="249" w:lineRule="auto"/>
        <w:jc w:val="both"/>
        <w:sectPr w:rsidR="00DB4E42">
          <w:type w:val="continuous"/>
          <w:pgSz w:w="12240" w:h="15840"/>
          <w:pgMar w:top="1000" w:right="800" w:bottom="280" w:left="860" w:header="464" w:footer="0" w:gutter="0"/>
          <w:cols w:num="2" w:space="720" w:equalWidth="0">
            <w:col w:w="5181" w:space="79"/>
            <w:col w:w="5320"/>
          </w:cols>
        </w:sectPr>
      </w:pPr>
    </w:p>
    <w:p w14:paraId="52396324" w14:textId="77777777" w:rsidR="00DB4E42" w:rsidRDefault="00DB4E42">
      <w:pPr>
        <w:pStyle w:val="BodyText"/>
        <w:spacing w:before="3"/>
        <w:rPr>
          <w:sz w:val="10"/>
        </w:rPr>
      </w:pPr>
    </w:p>
    <w:p w14:paraId="7E9D32C4" w14:textId="77777777" w:rsidR="00DB4E42" w:rsidRDefault="00EE7020">
      <w:pPr>
        <w:pStyle w:val="BodyText"/>
        <w:ind w:left="220"/>
      </w:pPr>
      <w:r>
        <w:rPr>
          <w:noProof/>
        </w:rPr>
        <w:drawing>
          <wp:inline distT="0" distB="0" distL="0" distR="0" wp14:anchorId="338363D1" wp14:editId="5299114E">
            <wp:extent cx="6404705" cy="1777174"/>
            <wp:effectExtent l="0" t="0" r="0" b="0"/>
            <wp:docPr id="5"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png"/>
                    <pic:cNvPicPr/>
                  </pic:nvPicPr>
                  <pic:blipFill>
                    <a:blip r:embed="rId10" cstate="print"/>
                    <a:stretch>
                      <a:fillRect/>
                    </a:stretch>
                  </pic:blipFill>
                  <pic:spPr>
                    <a:xfrm>
                      <a:off x="0" y="0"/>
                      <a:ext cx="6404705" cy="1777174"/>
                    </a:xfrm>
                    <a:prstGeom prst="rect">
                      <a:avLst/>
                    </a:prstGeom>
                  </pic:spPr>
                </pic:pic>
              </a:graphicData>
            </a:graphic>
          </wp:inline>
        </w:drawing>
      </w:r>
    </w:p>
    <w:p w14:paraId="6FB18F79" w14:textId="77777777" w:rsidR="00DB4E42" w:rsidRDefault="00DB4E42">
      <w:pPr>
        <w:pStyle w:val="BodyText"/>
        <w:spacing w:before="5"/>
        <w:rPr>
          <w:sz w:val="9"/>
        </w:rPr>
      </w:pPr>
    </w:p>
    <w:p w14:paraId="09DA01FB" w14:textId="77777777" w:rsidR="00DB4E42" w:rsidRDefault="00EE7020">
      <w:pPr>
        <w:spacing w:before="98"/>
        <w:ind w:left="119"/>
        <w:rPr>
          <w:sz w:val="16"/>
        </w:rPr>
      </w:pPr>
      <w:r>
        <w:rPr>
          <w:sz w:val="16"/>
        </w:rPr>
        <w:t>Fig.</w:t>
      </w:r>
      <w:r>
        <w:rPr>
          <w:spacing w:val="11"/>
          <w:sz w:val="16"/>
        </w:rPr>
        <w:t xml:space="preserve"> </w:t>
      </w:r>
      <w:r>
        <w:rPr>
          <w:sz w:val="16"/>
        </w:rPr>
        <w:t>3.</w:t>
      </w:r>
      <w:r>
        <w:rPr>
          <w:spacing w:val="65"/>
          <w:sz w:val="16"/>
        </w:rPr>
        <w:t xml:space="preserve"> </w:t>
      </w:r>
      <w:r>
        <w:rPr>
          <w:sz w:val="16"/>
        </w:rPr>
        <w:t>Construct</w:t>
      </w:r>
      <w:r>
        <w:rPr>
          <w:spacing w:val="12"/>
          <w:sz w:val="16"/>
        </w:rPr>
        <w:t xml:space="preserve"> </w:t>
      </w:r>
      <w:r>
        <w:rPr>
          <w:sz w:val="16"/>
        </w:rPr>
        <w:t>graph</w:t>
      </w:r>
      <w:r>
        <w:rPr>
          <w:spacing w:val="12"/>
          <w:sz w:val="16"/>
        </w:rPr>
        <w:t xml:space="preserve"> </w:t>
      </w:r>
      <w:r>
        <w:rPr>
          <w:sz w:val="16"/>
        </w:rPr>
        <w:t>data</w:t>
      </w:r>
      <w:r>
        <w:rPr>
          <w:spacing w:val="12"/>
          <w:sz w:val="16"/>
        </w:rPr>
        <w:t xml:space="preserve"> </w:t>
      </w:r>
      <w:r>
        <w:rPr>
          <w:sz w:val="16"/>
        </w:rPr>
        <w:t>from</w:t>
      </w:r>
      <w:r>
        <w:rPr>
          <w:spacing w:val="12"/>
          <w:sz w:val="16"/>
        </w:rPr>
        <w:t xml:space="preserve"> </w:t>
      </w:r>
      <w:r>
        <w:rPr>
          <w:sz w:val="16"/>
        </w:rPr>
        <w:t>original</w:t>
      </w:r>
      <w:r>
        <w:rPr>
          <w:spacing w:val="12"/>
          <w:sz w:val="16"/>
        </w:rPr>
        <w:t xml:space="preserve"> </w:t>
      </w:r>
      <w:r>
        <w:rPr>
          <w:spacing w:val="-4"/>
          <w:sz w:val="16"/>
        </w:rPr>
        <w:t>CAN.</w:t>
      </w:r>
    </w:p>
    <w:p w14:paraId="0B8AB8C1" w14:textId="77777777" w:rsidR="00DB4E42" w:rsidRDefault="00DB4E42">
      <w:pPr>
        <w:pStyle w:val="BodyText"/>
        <w:spacing w:before="4"/>
        <w:rPr>
          <w:sz w:val="28"/>
        </w:rPr>
      </w:pPr>
    </w:p>
    <w:p w14:paraId="63DE6AED" w14:textId="77777777" w:rsidR="00DB4E42" w:rsidRDefault="00DB4E42">
      <w:pPr>
        <w:rPr>
          <w:sz w:val="28"/>
        </w:rPr>
        <w:sectPr w:rsidR="00DB4E42">
          <w:pgSz w:w="12240" w:h="15840"/>
          <w:pgMar w:top="1000" w:right="800" w:bottom="280" w:left="860" w:header="464" w:footer="0" w:gutter="0"/>
          <w:cols w:space="720"/>
        </w:sectPr>
      </w:pPr>
    </w:p>
    <w:p w14:paraId="66B8E362" w14:textId="77777777" w:rsidR="00DB4E42" w:rsidRDefault="00EE7020">
      <w:pPr>
        <w:pStyle w:val="BodyText"/>
        <w:spacing w:before="97" w:line="249" w:lineRule="auto"/>
        <w:ind w:left="119" w:right="38"/>
        <w:jc w:val="both"/>
      </w:pPr>
      <w:r>
        <w:t>[19] and use Fourier transform to design pooling operation.</w:t>
      </w:r>
      <w:r>
        <w:t xml:space="preserve"> The pooling operation pools the constructed graph signal G into</w:t>
      </w:r>
      <w:r>
        <w:rPr>
          <w:spacing w:val="2"/>
        </w:rPr>
        <w:t xml:space="preserve"> </w:t>
      </w:r>
      <w:proofErr w:type="spellStart"/>
      <w:r>
        <w:rPr>
          <w:i/>
        </w:rPr>
        <w:t>G</w:t>
      </w:r>
      <w:r>
        <w:rPr>
          <w:i/>
          <w:vertAlign w:val="subscript"/>
        </w:rPr>
        <w:t>coar</w:t>
      </w:r>
      <w:proofErr w:type="spellEnd"/>
      <w:r>
        <w:t>.</w:t>
      </w:r>
      <w:r>
        <w:rPr>
          <w:spacing w:val="2"/>
        </w:rPr>
        <w:t xml:space="preserve"> </w:t>
      </w:r>
      <w:r>
        <w:t>Pooling</w:t>
      </w:r>
      <w:r>
        <w:rPr>
          <w:spacing w:val="3"/>
        </w:rPr>
        <w:t xml:space="preserve"> </w:t>
      </w:r>
      <w:r>
        <w:t>operation</w:t>
      </w:r>
      <w:r>
        <w:rPr>
          <w:spacing w:val="2"/>
        </w:rPr>
        <w:t xml:space="preserve"> </w:t>
      </w:r>
      <w:r>
        <w:t>is</w:t>
      </w:r>
      <w:r>
        <w:rPr>
          <w:spacing w:val="3"/>
        </w:rPr>
        <w:t xml:space="preserve"> </w:t>
      </w:r>
      <w:r>
        <w:t>based</w:t>
      </w:r>
      <w:r>
        <w:rPr>
          <w:spacing w:val="2"/>
        </w:rPr>
        <w:t xml:space="preserve"> </w:t>
      </w:r>
      <w:r>
        <w:t>on</w:t>
      </w:r>
      <w:r>
        <w:rPr>
          <w:spacing w:val="3"/>
        </w:rPr>
        <w:t xml:space="preserve"> </w:t>
      </w:r>
      <w:r>
        <w:t>the</w:t>
      </w:r>
      <w:r>
        <w:rPr>
          <w:spacing w:val="2"/>
        </w:rPr>
        <w:t xml:space="preserve"> </w:t>
      </w:r>
      <w:r>
        <w:t>Fourier</w:t>
      </w:r>
      <w:r>
        <w:rPr>
          <w:spacing w:val="3"/>
        </w:rPr>
        <w:t xml:space="preserve"> </w:t>
      </w:r>
      <w:r>
        <w:rPr>
          <w:spacing w:val="-2"/>
        </w:rPr>
        <w:t>transform</w:t>
      </w:r>
    </w:p>
    <w:p w14:paraId="5DF805E9" w14:textId="77777777" w:rsidR="00DB4E42" w:rsidRDefault="00EE7020">
      <w:pPr>
        <w:pStyle w:val="BodyText"/>
        <w:spacing w:line="249" w:lineRule="exact"/>
        <w:ind w:left="119"/>
        <w:jc w:val="both"/>
      </w:pPr>
      <w:r>
        <w:pict w14:anchorId="5A1D3C67">
          <v:shape id="docshape3" o:spid="_x0000_s2067" type="#_x0000_t202" alt="" style="position:absolute;left:0;text-align:left;margin-left:134pt;margin-top:7.5pt;width:14.5pt;height:7pt;z-index:-16073216;mso-wrap-style:square;mso-wrap-edited:f;mso-width-percent:0;mso-height-percent:0;mso-position-horizontal-relative:page;mso-width-percent:0;mso-height-percent:0;v-text-anchor:top" filled="f" stroked="f">
            <v:textbox inset="0,0,0,0">
              <w:txbxContent>
                <w:p w14:paraId="6ECBAB7D" w14:textId="77777777" w:rsidR="00DB4E42" w:rsidRDefault="00EE7020">
                  <w:pPr>
                    <w:spacing w:line="135" w:lineRule="exact"/>
                    <w:rPr>
                      <w:rFonts w:ascii="Arial"/>
                      <w:sz w:val="14"/>
                    </w:rPr>
                  </w:pPr>
                  <w:r>
                    <w:rPr>
                      <w:i/>
                      <w:spacing w:val="-5"/>
                      <w:w w:val="125"/>
                      <w:sz w:val="14"/>
                    </w:rPr>
                    <w:t>k</w:t>
                  </w:r>
                  <w:r>
                    <w:rPr>
                      <w:rFonts w:ascii="Arial"/>
                      <w:spacing w:val="-5"/>
                      <w:w w:val="125"/>
                      <w:sz w:val="14"/>
                    </w:rPr>
                    <w:t>=1</w:t>
                  </w:r>
                </w:p>
              </w:txbxContent>
            </v:textbox>
            <w10:wrap anchorx="page"/>
          </v:shape>
        </w:pict>
      </w:r>
      <w:r>
        <w:rPr>
          <w:w w:val="105"/>
        </w:rPr>
        <w:t>of</w:t>
      </w:r>
      <w:r>
        <w:rPr>
          <w:spacing w:val="-2"/>
          <w:w w:val="105"/>
        </w:rPr>
        <w:t xml:space="preserve"> </w:t>
      </w:r>
      <w:r>
        <w:rPr>
          <w:w w:val="105"/>
        </w:rPr>
        <w:t>each</w:t>
      </w:r>
      <w:r>
        <w:rPr>
          <w:spacing w:val="-1"/>
          <w:w w:val="105"/>
        </w:rPr>
        <w:t xml:space="preserve"> </w:t>
      </w:r>
      <w:r>
        <w:rPr>
          <w:w w:val="105"/>
        </w:rPr>
        <w:t>subgraph</w:t>
      </w:r>
      <w:r>
        <w:rPr>
          <w:spacing w:val="-1"/>
          <w:w w:val="105"/>
        </w:rPr>
        <w:t xml:space="preserve"> </w:t>
      </w:r>
      <w:proofErr w:type="spellStart"/>
      <w:r>
        <w:rPr>
          <w:i/>
          <w:w w:val="105"/>
        </w:rPr>
        <w:t>G</w:t>
      </w:r>
      <w:r>
        <w:rPr>
          <w:i/>
          <w:w w:val="105"/>
          <w:vertAlign w:val="superscript"/>
        </w:rPr>
        <w:t>k</w:t>
      </w:r>
      <w:proofErr w:type="spellEnd"/>
      <w:r>
        <w:rPr>
          <w:i/>
          <w:w w:val="105"/>
          <w:position w:val="12"/>
          <w:sz w:val="14"/>
        </w:rPr>
        <w:t>K</w:t>
      </w:r>
      <w:r>
        <w:rPr>
          <w:i/>
          <w:spacing w:val="32"/>
          <w:w w:val="105"/>
          <w:position w:val="12"/>
          <w:sz w:val="14"/>
        </w:rPr>
        <w:t xml:space="preserve">  </w:t>
      </w:r>
      <w:r>
        <w:rPr>
          <w:w w:val="105"/>
        </w:rPr>
        <w:t>. The</w:t>
      </w:r>
      <w:r>
        <w:rPr>
          <w:spacing w:val="-1"/>
          <w:w w:val="105"/>
        </w:rPr>
        <w:t xml:space="preserve"> </w:t>
      </w:r>
      <w:r>
        <w:rPr>
          <w:w w:val="105"/>
        </w:rPr>
        <w:t>Laplace</w:t>
      </w:r>
      <w:r>
        <w:rPr>
          <w:spacing w:val="-2"/>
          <w:w w:val="105"/>
        </w:rPr>
        <w:t xml:space="preserve"> </w:t>
      </w:r>
      <w:r>
        <w:rPr>
          <w:w w:val="105"/>
        </w:rPr>
        <w:t>matrix</w:t>
      </w:r>
      <w:r>
        <w:rPr>
          <w:spacing w:val="-1"/>
          <w:w w:val="105"/>
        </w:rPr>
        <w:t xml:space="preserve"> </w:t>
      </w:r>
      <w:r>
        <w:rPr>
          <w:w w:val="105"/>
        </w:rPr>
        <w:t>of</w:t>
      </w:r>
      <w:r>
        <w:rPr>
          <w:spacing w:val="-1"/>
          <w:w w:val="105"/>
        </w:rPr>
        <w:t xml:space="preserve"> </w:t>
      </w:r>
      <w:r>
        <w:rPr>
          <w:w w:val="105"/>
        </w:rPr>
        <w:t>the</w:t>
      </w:r>
      <w:r>
        <w:rPr>
          <w:spacing w:val="-2"/>
          <w:w w:val="105"/>
        </w:rPr>
        <w:t xml:space="preserve"> subgraph</w:t>
      </w:r>
    </w:p>
    <w:p w14:paraId="0F079749" w14:textId="77777777" w:rsidR="00DB4E42" w:rsidRDefault="00EE7020">
      <w:pPr>
        <w:spacing w:before="27" w:line="136" w:lineRule="exact"/>
        <w:ind w:left="119"/>
        <w:jc w:val="both"/>
        <w:rPr>
          <w:sz w:val="20"/>
        </w:rPr>
      </w:pPr>
      <w:r>
        <w:rPr>
          <w:i/>
          <w:w w:val="115"/>
          <w:sz w:val="20"/>
        </w:rPr>
        <w:t>G</w:t>
      </w:r>
      <w:r>
        <w:rPr>
          <w:rFonts w:ascii="Arial"/>
          <w:w w:val="115"/>
          <w:sz w:val="20"/>
          <w:vertAlign w:val="superscript"/>
        </w:rPr>
        <w:t>(</w:t>
      </w:r>
      <w:r>
        <w:rPr>
          <w:i/>
          <w:w w:val="115"/>
          <w:sz w:val="20"/>
          <w:vertAlign w:val="superscript"/>
        </w:rPr>
        <w:t>k</w:t>
      </w:r>
      <w:r>
        <w:rPr>
          <w:rFonts w:ascii="Arial"/>
          <w:w w:val="115"/>
          <w:sz w:val="20"/>
          <w:vertAlign w:val="superscript"/>
        </w:rPr>
        <w:t>)</w:t>
      </w:r>
      <w:r>
        <w:rPr>
          <w:rFonts w:ascii="Arial"/>
          <w:spacing w:val="-15"/>
          <w:w w:val="115"/>
          <w:sz w:val="20"/>
        </w:rPr>
        <w:t xml:space="preserve"> </w:t>
      </w:r>
      <w:r>
        <w:rPr>
          <w:w w:val="110"/>
          <w:sz w:val="20"/>
        </w:rPr>
        <w:t>is</w:t>
      </w:r>
      <w:r>
        <w:rPr>
          <w:spacing w:val="-1"/>
          <w:w w:val="115"/>
          <w:sz w:val="20"/>
        </w:rPr>
        <w:t xml:space="preserve"> </w:t>
      </w:r>
      <w:r>
        <w:rPr>
          <w:i/>
          <w:w w:val="115"/>
          <w:sz w:val="20"/>
        </w:rPr>
        <w:t>L</w:t>
      </w:r>
      <w:r>
        <w:rPr>
          <w:rFonts w:ascii="Arial"/>
          <w:w w:val="115"/>
          <w:sz w:val="20"/>
          <w:vertAlign w:val="superscript"/>
        </w:rPr>
        <w:t>(</w:t>
      </w:r>
      <w:r>
        <w:rPr>
          <w:i/>
          <w:w w:val="115"/>
          <w:sz w:val="20"/>
          <w:vertAlign w:val="superscript"/>
        </w:rPr>
        <w:t>k</w:t>
      </w:r>
      <w:r>
        <w:rPr>
          <w:rFonts w:ascii="Arial"/>
          <w:w w:val="115"/>
          <w:sz w:val="20"/>
          <w:vertAlign w:val="superscript"/>
        </w:rPr>
        <w:t>)</w:t>
      </w:r>
      <w:r>
        <w:rPr>
          <w:w w:val="115"/>
          <w:sz w:val="20"/>
        </w:rPr>
        <w:t>.</w:t>
      </w:r>
      <w:r>
        <w:rPr>
          <w:spacing w:val="-2"/>
          <w:w w:val="115"/>
          <w:sz w:val="20"/>
        </w:rPr>
        <w:t xml:space="preserve"> </w:t>
      </w:r>
      <w:r>
        <w:rPr>
          <w:i/>
          <w:w w:val="115"/>
          <w:sz w:val="20"/>
        </w:rPr>
        <w:t>u</w:t>
      </w:r>
      <w:r>
        <w:rPr>
          <w:rFonts w:ascii="Arial"/>
          <w:w w:val="115"/>
          <w:sz w:val="20"/>
          <w:vertAlign w:val="superscript"/>
        </w:rPr>
        <w:t>(</w:t>
      </w:r>
      <w:r>
        <w:rPr>
          <w:i/>
          <w:w w:val="115"/>
          <w:sz w:val="20"/>
          <w:vertAlign w:val="superscript"/>
        </w:rPr>
        <w:t>k</w:t>
      </w:r>
      <w:r>
        <w:rPr>
          <w:rFonts w:ascii="Arial"/>
          <w:w w:val="115"/>
          <w:sz w:val="20"/>
          <w:vertAlign w:val="superscript"/>
        </w:rPr>
        <w:t>)</w:t>
      </w:r>
      <w:r>
        <w:rPr>
          <w:i/>
          <w:w w:val="115"/>
          <w:sz w:val="20"/>
        </w:rPr>
        <w:t>,</w:t>
      </w:r>
      <w:r>
        <w:rPr>
          <w:i/>
          <w:spacing w:val="-24"/>
          <w:w w:val="115"/>
          <w:sz w:val="20"/>
        </w:rPr>
        <w:t xml:space="preserve"> </w:t>
      </w:r>
      <w:r>
        <w:rPr>
          <w:i/>
          <w:w w:val="110"/>
          <w:sz w:val="20"/>
        </w:rPr>
        <w:t>.</w:t>
      </w:r>
      <w:r>
        <w:rPr>
          <w:i/>
          <w:spacing w:val="-25"/>
          <w:w w:val="110"/>
          <w:sz w:val="20"/>
        </w:rPr>
        <w:t xml:space="preserve"> </w:t>
      </w:r>
      <w:r>
        <w:rPr>
          <w:i/>
          <w:w w:val="110"/>
          <w:sz w:val="20"/>
        </w:rPr>
        <w:t>.</w:t>
      </w:r>
      <w:r>
        <w:rPr>
          <w:i/>
          <w:spacing w:val="-25"/>
          <w:w w:val="110"/>
          <w:sz w:val="20"/>
        </w:rPr>
        <w:t xml:space="preserve"> </w:t>
      </w:r>
      <w:r>
        <w:rPr>
          <w:i/>
          <w:w w:val="110"/>
          <w:sz w:val="20"/>
        </w:rPr>
        <w:t>.</w:t>
      </w:r>
      <w:r>
        <w:rPr>
          <w:i/>
          <w:spacing w:val="-25"/>
          <w:w w:val="110"/>
          <w:sz w:val="20"/>
        </w:rPr>
        <w:t xml:space="preserve"> </w:t>
      </w:r>
      <w:r>
        <w:rPr>
          <w:i/>
          <w:w w:val="110"/>
          <w:sz w:val="20"/>
        </w:rPr>
        <w:t>,</w:t>
      </w:r>
      <w:r>
        <w:rPr>
          <w:i/>
          <w:spacing w:val="32"/>
          <w:w w:val="115"/>
          <w:sz w:val="20"/>
        </w:rPr>
        <w:t xml:space="preserve"> </w:t>
      </w:r>
      <w:r>
        <w:rPr>
          <w:i/>
          <w:w w:val="115"/>
          <w:sz w:val="20"/>
        </w:rPr>
        <w:t>u</w:t>
      </w:r>
      <w:r>
        <w:rPr>
          <w:rFonts w:ascii="Arial"/>
          <w:w w:val="115"/>
          <w:sz w:val="20"/>
          <w:vertAlign w:val="superscript"/>
        </w:rPr>
        <w:t>(</w:t>
      </w:r>
      <w:r>
        <w:rPr>
          <w:i/>
          <w:w w:val="115"/>
          <w:sz w:val="20"/>
          <w:vertAlign w:val="superscript"/>
        </w:rPr>
        <w:t>k</w:t>
      </w:r>
      <w:r>
        <w:rPr>
          <w:rFonts w:ascii="Arial"/>
          <w:w w:val="115"/>
          <w:sz w:val="20"/>
          <w:vertAlign w:val="superscript"/>
        </w:rPr>
        <w:t>)</w:t>
      </w:r>
      <w:r>
        <w:rPr>
          <w:rFonts w:ascii="Arial"/>
          <w:spacing w:val="1"/>
          <w:w w:val="115"/>
          <w:sz w:val="20"/>
        </w:rPr>
        <w:t xml:space="preserve"> </w:t>
      </w:r>
      <w:r>
        <w:rPr>
          <w:w w:val="110"/>
          <w:sz w:val="20"/>
        </w:rPr>
        <w:t>represents</w:t>
      </w:r>
      <w:r>
        <w:rPr>
          <w:spacing w:val="1"/>
          <w:w w:val="110"/>
          <w:sz w:val="20"/>
        </w:rPr>
        <w:t xml:space="preserve"> </w:t>
      </w:r>
      <w:proofErr w:type="gramStart"/>
      <w:r>
        <w:rPr>
          <w:w w:val="110"/>
          <w:sz w:val="20"/>
        </w:rPr>
        <w:t>the all</w:t>
      </w:r>
      <w:proofErr w:type="gramEnd"/>
      <w:r>
        <w:rPr>
          <w:spacing w:val="1"/>
          <w:w w:val="110"/>
          <w:sz w:val="20"/>
        </w:rPr>
        <w:t xml:space="preserve"> </w:t>
      </w:r>
      <w:r>
        <w:rPr>
          <w:w w:val="110"/>
          <w:sz w:val="20"/>
        </w:rPr>
        <w:t>eigenvectors</w:t>
      </w:r>
      <w:r>
        <w:rPr>
          <w:spacing w:val="1"/>
          <w:w w:val="110"/>
          <w:sz w:val="20"/>
        </w:rPr>
        <w:t xml:space="preserve"> </w:t>
      </w:r>
      <w:r>
        <w:rPr>
          <w:spacing w:val="-5"/>
          <w:w w:val="110"/>
          <w:sz w:val="20"/>
        </w:rPr>
        <w:t>of</w:t>
      </w:r>
    </w:p>
    <w:p w14:paraId="3143849E" w14:textId="77777777" w:rsidR="00DB4E42" w:rsidRDefault="00EE7020">
      <w:pPr>
        <w:pStyle w:val="BodyText"/>
        <w:spacing w:before="67" w:line="240" w:lineRule="atLeast"/>
        <w:ind w:left="119" w:right="177" w:firstLine="199"/>
        <w:jc w:val="both"/>
      </w:pPr>
      <w:r>
        <w:br w:type="column"/>
      </w:r>
      <w:r>
        <w:t>The crossover and mutation operations of the GNN are shown</w:t>
      </w:r>
      <w:r>
        <w:rPr>
          <w:spacing w:val="40"/>
        </w:rPr>
        <w:t xml:space="preserve"> </w:t>
      </w:r>
      <w:r>
        <w:t>in</w:t>
      </w:r>
      <w:r>
        <w:rPr>
          <w:spacing w:val="40"/>
        </w:rPr>
        <w:t xml:space="preserve"> </w:t>
      </w:r>
      <w:r>
        <w:t>the</w:t>
      </w:r>
      <w:r>
        <w:rPr>
          <w:spacing w:val="40"/>
        </w:rPr>
        <w:t xml:space="preserve"> </w:t>
      </w:r>
      <w:r>
        <w:t>figure</w:t>
      </w:r>
      <w:r>
        <w:rPr>
          <w:spacing w:val="40"/>
        </w:rPr>
        <w:t xml:space="preserve"> </w:t>
      </w:r>
      <w:r>
        <w:t>4</w:t>
      </w:r>
      <w:r>
        <w:rPr>
          <w:spacing w:val="40"/>
        </w:rPr>
        <w:t xml:space="preserve"> </w:t>
      </w:r>
      <w:r>
        <w:t>and</w:t>
      </w:r>
      <w:r>
        <w:rPr>
          <w:spacing w:val="40"/>
        </w:rPr>
        <w:t xml:space="preserve"> </w:t>
      </w:r>
      <w:r>
        <w:t>5.</w:t>
      </w:r>
      <w:r>
        <w:rPr>
          <w:spacing w:val="40"/>
        </w:rPr>
        <w:t xml:space="preserve"> </w:t>
      </w:r>
      <w:r>
        <w:t>The</w:t>
      </w:r>
      <w:r>
        <w:rPr>
          <w:spacing w:val="40"/>
        </w:rPr>
        <w:t xml:space="preserve"> </w:t>
      </w:r>
      <w:r>
        <w:t>crossover</w:t>
      </w:r>
      <w:r>
        <w:rPr>
          <w:spacing w:val="40"/>
        </w:rPr>
        <w:t xml:space="preserve"> </w:t>
      </w:r>
      <w:r>
        <w:t>operation</w:t>
      </w:r>
      <w:r>
        <w:rPr>
          <w:spacing w:val="40"/>
        </w:rPr>
        <w:t xml:space="preserve"> </w:t>
      </w:r>
      <w:r>
        <w:t>is</w:t>
      </w:r>
      <w:r>
        <w:rPr>
          <w:spacing w:val="80"/>
        </w:rPr>
        <w:t xml:space="preserve"> </w:t>
      </w:r>
      <w:r>
        <w:t>to select two parents randomly in the population, and then randomly select the crossover point on each parent, and the separated</w:t>
      </w:r>
      <w:r>
        <w:rPr>
          <w:spacing w:val="20"/>
        </w:rPr>
        <w:t xml:space="preserve"> </w:t>
      </w:r>
      <w:r>
        <w:t>p</w:t>
      </w:r>
      <w:r>
        <w:t>arts</w:t>
      </w:r>
      <w:r>
        <w:rPr>
          <w:spacing w:val="20"/>
        </w:rPr>
        <w:t xml:space="preserve"> </w:t>
      </w:r>
      <w:r>
        <w:t>are</w:t>
      </w:r>
      <w:r>
        <w:rPr>
          <w:spacing w:val="20"/>
        </w:rPr>
        <w:t xml:space="preserve"> </w:t>
      </w:r>
      <w:r>
        <w:t>exchanged</w:t>
      </w:r>
      <w:r>
        <w:rPr>
          <w:spacing w:val="20"/>
        </w:rPr>
        <w:t xml:space="preserve"> </w:t>
      </w:r>
      <w:r>
        <w:t>to</w:t>
      </w:r>
      <w:r>
        <w:rPr>
          <w:spacing w:val="20"/>
        </w:rPr>
        <w:t xml:space="preserve"> </w:t>
      </w:r>
      <w:r>
        <w:t>generate</w:t>
      </w:r>
      <w:r>
        <w:rPr>
          <w:spacing w:val="20"/>
        </w:rPr>
        <w:t xml:space="preserve"> </w:t>
      </w:r>
      <w:r>
        <w:t>two</w:t>
      </w:r>
      <w:r>
        <w:rPr>
          <w:spacing w:val="20"/>
        </w:rPr>
        <w:t xml:space="preserve"> </w:t>
      </w:r>
      <w:r>
        <w:t>new</w:t>
      </w:r>
      <w:r>
        <w:rPr>
          <w:spacing w:val="20"/>
        </w:rPr>
        <w:t xml:space="preserve"> </w:t>
      </w:r>
      <w:r>
        <w:rPr>
          <w:spacing w:val="-2"/>
        </w:rPr>
        <w:t>offspring</w:t>
      </w:r>
    </w:p>
    <w:p w14:paraId="0643649D" w14:textId="77777777" w:rsidR="00DB4E42" w:rsidRDefault="00DB4E42">
      <w:pPr>
        <w:spacing w:line="240" w:lineRule="atLeast"/>
        <w:jc w:val="both"/>
        <w:sectPr w:rsidR="00DB4E42">
          <w:type w:val="continuous"/>
          <w:pgSz w:w="12240" w:h="15840"/>
          <w:pgMar w:top="1000" w:right="800" w:bottom="280" w:left="860" w:header="464" w:footer="0" w:gutter="0"/>
          <w:cols w:num="2" w:space="720" w:equalWidth="0">
            <w:col w:w="5181" w:space="79"/>
            <w:col w:w="5320"/>
          </w:cols>
        </w:sectPr>
      </w:pPr>
    </w:p>
    <w:p w14:paraId="62778BE3" w14:textId="77777777" w:rsidR="00DB4E42" w:rsidRDefault="00EE7020">
      <w:pPr>
        <w:tabs>
          <w:tab w:val="left" w:pos="2184"/>
        </w:tabs>
        <w:spacing w:line="29" w:lineRule="exact"/>
        <w:ind w:left="1345"/>
        <w:rPr>
          <w:i/>
          <w:sz w:val="14"/>
        </w:rPr>
      </w:pPr>
      <w:r>
        <w:rPr>
          <w:rFonts w:ascii="Arial"/>
          <w:spacing w:val="-10"/>
          <w:w w:val="125"/>
          <w:position w:val="1"/>
          <w:sz w:val="14"/>
        </w:rPr>
        <w:t>1</w:t>
      </w:r>
      <w:r>
        <w:rPr>
          <w:rFonts w:ascii="Arial"/>
          <w:position w:val="1"/>
          <w:sz w:val="14"/>
        </w:rPr>
        <w:tab/>
      </w:r>
      <w:proofErr w:type="spellStart"/>
      <w:r>
        <w:rPr>
          <w:i/>
          <w:spacing w:val="-5"/>
          <w:w w:val="145"/>
          <w:sz w:val="14"/>
        </w:rPr>
        <w:t>N</w:t>
      </w:r>
      <w:r>
        <w:rPr>
          <w:i/>
          <w:spacing w:val="-5"/>
          <w:w w:val="145"/>
          <w:sz w:val="14"/>
          <w:vertAlign w:val="subscript"/>
        </w:rPr>
        <w:t>k</w:t>
      </w:r>
      <w:proofErr w:type="spellEnd"/>
    </w:p>
    <w:p w14:paraId="1F3E6DCA" w14:textId="77777777" w:rsidR="00DB4E42" w:rsidRDefault="00DB4E42">
      <w:pPr>
        <w:spacing w:line="29" w:lineRule="exact"/>
        <w:rPr>
          <w:sz w:val="14"/>
        </w:rPr>
        <w:sectPr w:rsidR="00DB4E42">
          <w:type w:val="continuous"/>
          <w:pgSz w:w="12240" w:h="15840"/>
          <w:pgMar w:top="1000" w:right="800" w:bottom="280" w:left="860" w:header="464" w:footer="0" w:gutter="0"/>
          <w:cols w:space="720"/>
        </w:sectPr>
      </w:pPr>
    </w:p>
    <w:p w14:paraId="3906AE8F" w14:textId="77777777" w:rsidR="00DB4E42" w:rsidRDefault="00EE7020">
      <w:pPr>
        <w:pStyle w:val="BodyText"/>
        <w:spacing w:before="51" w:line="249" w:lineRule="auto"/>
        <w:ind w:left="119" w:right="38"/>
        <w:jc w:val="both"/>
      </w:pPr>
      <w:r>
        <w:t xml:space="preserve">the Laplacian matrix </w:t>
      </w:r>
      <w:r>
        <w:rPr>
          <w:i/>
          <w:w w:val="115"/>
        </w:rPr>
        <w:t>L</w:t>
      </w:r>
      <w:r>
        <w:rPr>
          <w:rFonts w:ascii="Arial"/>
          <w:w w:val="115"/>
          <w:vertAlign w:val="superscript"/>
        </w:rPr>
        <w:t>(</w:t>
      </w:r>
      <w:r>
        <w:rPr>
          <w:i/>
          <w:w w:val="115"/>
          <w:vertAlign w:val="superscript"/>
        </w:rPr>
        <w:t>k</w:t>
      </w:r>
      <w:r>
        <w:rPr>
          <w:rFonts w:ascii="Arial"/>
          <w:w w:val="115"/>
          <w:vertAlign w:val="superscript"/>
        </w:rPr>
        <w:t>)</w:t>
      </w:r>
      <w:r>
        <w:rPr>
          <w:rFonts w:ascii="Arial"/>
          <w:w w:val="115"/>
        </w:rPr>
        <w:t xml:space="preserve"> </w:t>
      </w:r>
      <w:r>
        <w:t>of the k-</w:t>
      </w:r>
      <w:proofErr w:type="spellStart"/>
      <w:r>
        <w:t>th</w:t>
      </w:r>
      <w:proofErr w:type="spellEnd"/>
      <w:r>
        <w:t xml:space="preserve"> subgraph. Then use the </w:t>
      </w:r>
      <w:proofErr w:type="spellStart"/>
      <w:r>
        <w:t>upsampling</w:t>
      </w:r>
      <w:proofErr w:type="spellEnd"/>
      <w:r>
        <w:t xml:space="preserve"> operation </w:t>
      </w:r>
      <w:r>
        <w:rPr>
          <w:i/>
          <w:w w:val="115"/>
        </w:rPr>
        <w:t>C</w:t>
      </w:r>
      <w:r>
        <w:rPr>
          <w:rFonts w:ascii="Arial"/>
          <w:w w:val="115"/>
          <w:vertAlign w:val="superscript"/>
        </w:rPr>
        <w:t>(</w:t>
      </w:r>
      <w:r>
        <w:rPr>
          <w:i/>
          <w:w w:val="115"/>
          <w:vertAlign w:val="superscript"/>
        </w:rPr>
        <w:t>k</w:t>
      </w:r>
      <w:r>
        <w:rPr>
          <w:rFonts w:ascii="Arial"/>
          <w:w w:val="115"/>
          <w:vertAlign w:val="superscript"/>
        </w:rPr>
        <w:t>)</w:t>
      </w:r>
      <w:r>
        <w:rPr>
          <w:rFonts w:ascii="Arial"/>
          <w:w w:val="115"/>
        </w:rPr>
        <w:t xml:space="preserve"> </w:t>
      </w:r>
      <w:r>
        <w:t xml:space="preserve">to </w:t>
      </w:r>
      <w:proofErr w:type="spellStart"/>
      <w:r>
        <w:t>upsample</w:t>
      </w:r>
      <w:proofErr w:type="spellEnd"/>
      <w:r>
        <w:t xml:space="preserve"> the eigenvector to the whole graph G. The </w:t>
      </w:r>
      <w:proofErr w:type="spellStart"/>
      <w:r>
        <w:t>upsampling</w:t>
      </w:r>
      <w:proofErr w:type="spellEnd"/>
      <w:r>
        <w:t xml:space="preserve"> equation is represented by</w:t>
      </w:r>
      <w:r>
        <w:rPr>
          <w:spacing w:val="40"/>
        </w:rPr>
        <w:t xml:space="preserve"> </w:t>
      </w:r>
      <w:r>
        <w:rPr>
          <w:spacing w:val="-4"/>
        </w:rPr>
        <w:t>(5).</w:t>
      </w:r>
    </w:p>
    <w:p w14:paraId="50636510" w14:textId="77777777" w:rsidR="00DB4E42" w:rsidRDefault="00EE7020">
      <w:pPr>
        <w:pStyle w:val="BodyText"/>
        <w:spacing w:line="249" w:lineRule="auto"/>
        <w:ind w:left="119" w:right="177"/>
        <w:jc w:val="both"/>
      </w:pPr>
      <w:r>
        <w:br w:type="column"/>
      </w:r>
      <w:r>
        <w:t>individuals. Mutation operation is to select a parent in the population</w:t>
      </w:r>
      <w:r>
        <w:rPr>
          <w:spacing w:val="-11"/>
        </w:rPr>
        <w:t xml:space="preserve"> </w:t>
      </w:r>
      <w:r>
        <w:t>with</w:t>
      </w:r>
      <w:r>
        <w:rPr>
          <w:spacing w:val="-11"/>
        </w:rPr>
        <w:t xml:space="preserve"> </w:t>
      </w:r>
      <w:r>
        <w:t>mutation</w:t>
      </w:r>
      <w:r>
        <w:rPr>
          <w:spacing w:val="-11"/>
        </w:rPr>
        <w:t xml:space="preserve"> </w:t>
      </w:r>
      <w:r>
        <w:t>probability,</w:t>
      </w:r>
      <w:r>
        <w:rPr>
          <w:spacing w:val="-11"/>
        </w:rPr>
        <w:t xml:space="preserve"> </w:t>
      </w:r>
      <w:r>
        <w:t>and</w:t>
      </w:r>
      <w:r>
        <w:rPr>
          <w:spacing w:val="-11"/>
        </w:rPr>
        <w:t xml:space="preserve"> </w:t>
      </w:r>
      <w:r>
        <w:t>then</w:t>
      </w:r>
      <w:r>
        <w:rPr>
          <w:spacing w:val="-11"/>
        </w:rPr>
        <w:t xml:space="preserve"> </w:t>
      </w:r>
      <w:r>
        <w:t>randomly</w:t>
      </w:r>
      <w:r>
        <w:rPr>
          <w:spacing w:val="-11"/>
        </w:rPr>
        <w:t xml:space="preserve"> </w:t>
      </w:r>
      <w:r>
        <w:t>select the mutation point on the parent t</w:t>
      </w:r>
      <w:r>
        <w:t>o cause gene mutation.</w:t>
      </w:r>
    </w:p>
    <w:p w14:paraId="1028EABC" w14:textId="77777777" w:rsidR="00DB4E42" w:rsidRDefault="00DB4E42">
      <w:pPr>
        <w:pStyle w:val="BodyText"/>
        <w:spacing w:before="11"/>
        <w:rPr>
          <w:sz w:val="29"/>
        </w:rPr>
      </w:pPr>
    </w:p>
    <w:p w14:paraId="0CC1F28F" w14:textId="77777777" w:rsidR="00DB4E42" w:rsidRDefault="00EE7020">
      <w:pPr>
        <w:pStyle w:val="ListParagraph"/>
        <w:numPr>
          <w:ilvl w:val="0"/>
          <w:numId w:val="3"/>
        </w:numPr>
        <w:tabs>
          <w:tab w:val="left" w:pos="402"/>
        </w:tabs>
        <w:spacing w:line="163" w:lineRule="exact"/>
        <w:ind w:left="401" w:right="0" w:hanging="283"/>
        <w:rPr>
          <w:i/>
          <w:sz w:val="20"/>
        </w:rPr>
      </w:pPr>
      <w:r>
        <w:rPr>
          <w:i/>
          <w:sz w:val="20"/>
        </w:rPr>
        <w:t>Intrusion</w:t>
      </w:r>
      <w:r>
        <w:rPr>
          <w:i/>
          <w:spacing w:val="-8"/>
          <w:sz w:val="20"/>
        </w:rPr>
        <w:t xml:space="preserve"> </w:t>
      </w:r>
      <w:r>
        <w:rPr>
          <w:i/>
          <w:sz w:val="20"/>
        </w:rPr>
        <w:t>detection</w:t>
      </w:r>
      <w:r>
        <w:rPr>
          <w:i/>
          <w:spacing w:val="-7"/>
          <w:sz w:val="20"/>
        </w:rPr>
        <w:t xml:space="preserve"> </w:t>
      </w:r>
      <w:r>
        <w:rPr>
          <w:i/>
          <w:sz w:val="20"/>
        </w:rPr>
        <w:t>by</w:t>
      </w:r>
      <w:r>
        <w:rPr>
          <w:i/>
          <w:spacing w:val="-7"/>
          <w:sz w:val="20"/>
        </w:rPr>
        <w:t xml:space="preserve"> </w:t>
      </w:r>
      <w:r>
        <w:rPr>
          <w:i/>
          <w:sz w:val="20"/>
        </w:rPr>
        <w:t>convolutional</w:t>
      </w:r>
      <w:r>
        <w:rPr>
          <w:i/>
          <w:spacing w:val="-7"/>
          <w:sz w:val="20"/>
        </w:rPr>
        <w:t xml:space="preserve"> </w:t>
      </w:r>
      <w:r>
        <w:rPr>
          <w:i/>
          <w:sz w:val="20"/>
        </w:rPr>
        <w:t>neural</w:t>
      </w:r>
      <w:r>
        <w:rPr>
          <w:i/>
          <w:spacing w:val="-7"/>
          <w:sz w:val="20"/>
        </w:rPr>
        <w:t xml:space="preserve"> </w:t>
      </w:r>
      <w:r>
        <w:rPr>
          <w:i/>
          <w:sz w:val="20"/>
        </w:rPr>
        <w:t>network</w:t>
      </w:r>
      <w:r>
        <w:rPr>
          <w:i/>
          <w:spacing w:val="-8"/>
          <w:sz w:val="20"/>
        </w:rPr>
        <w:t xml:space="preserve"> </w:t>
      </w:r>
      <w:r>
        <w:rPr>
          <w:i/>
          <w:spacing w:val="-2"/>
          <w:sz w:val="20"/>
        </w:rPr>
        <w:t>(CNN)</w:t>
      </w:r>
    </w:p>
    <w:p w14:paraId="07831DA3" w14:textId="77777777" w:rsidR="00DB4E42" w:rsidRDefault="00DB4E42">
      <w:pPr>
        <w:spacing w:line="163" w:lineRule="exact"/>
        <w:rPr>
          <w:sz w:val="20"/>
        </w:rPr>
        <w:sectPr w:rsidR="00DB4E42">
          <w:type w:val="continuous"/>
          <w:pgSz w:w="12240" w:h="15840"/>
          <w:pgMar w:top="1000" w:right="800" w:bottom="280" w:left="860" w:header="464" w:footer="0" w:gutter="0"/>
          <w:cols w:num="2" w:space="720" w:equalWidth="0">
            <w:col w:w="5181" w:space="79"/>
            <w:col w:w="5320"/>
          </w:cols>
        </w:sectPr>
      </w:pPr>
    </w:p>
    <w:p w14:paraId="4C14A6D8" w14:textId="77777777" w:rsidR="00DB4E42" w:rsidRDefault="00EE7020">
      <w:pPr>
        <w:tabs>
          <w:tab w:val="left" w:pos="4908"/>
        </w:tabs>
        <w:spacing w:before="21" w:line="135" w:lineRule="exact"/>
        <w:ind w:left="1422"/>
        <w:rPr>
          <w:sz w:val="20"/>
        </w:rPr>
      </w:pPr>
      <w:r>
        <w:rPr>
          <w:i/>
          <w:spacing w:val="-83"/>
          <w:w w:val="99"/>
          <w:sz w:val="20"/>
        </w:rPr>
        <w:t>u</w:t>
      </w:r>
      <w:r>
        <w:rPr>
          <w:spacing w:val="20"/>
          <w:w w:val="85"/>
          <w:sz w:val="20"/>
        </w:rPr>
        <w:t>¯</w:t>
      </w:r>
      <w:r>
        <w:rPr>
          <w:rFonts w:ascii="Arial" w:hAnsi="Arial"/>
          <w:spacing w:val="19"/>
          <w:w w:val="129"/>
          <w:sz w:val="20"/>
          <w:vertAlign w:val="superscript"/>
        </w:rPr>
        <w:t>(</w:t>
      </w:r>
      <w:r>
        <w:rPr>
          <w:i/>
          <w:spacing w:val="22"/>
          <w:w w:val="132"/>
          <w:sz w:val="20"/>
          <w:vertAlign w:val="superscript"/>
        </w:rPr>
        <w:t>k</w:t>
      </w:r>
      <w:r>
        <w:rPr>
          <w:rFonts w:ascii="Arial" w:hAnsi="Arial"/>
          <w:spacing w:val="19"/>
          <w:w w:val="129"/>
          <w:sz w:val="20"/>
          <w:vertAlign w:val="superscript"/>
        </w:rPr>
        <w:t>)</w:t>
      </w:r>
      <w:r>
        <w:rPr>
          <w:rFonts w:ascii="Arial" w:hAnsi="Arial"/>
          <w:spacing w:val="13"/>
          <w:w w:val="115"/>
          <w:sz w:val="20"/>
        </w:rPr>
        <w:t xml:space="preserve"> </w:t>
      </w:r>
      <w:r>
        <w:rPr>
          <w:w w:val="115"/>
          <w:sz w:val="20"/>
        </w:rPr>
        <w:t>=</w:t>
      </w:r>
      <w:r>
        <w:rPr>
          <w:spacing w:val="9"/>
          <w:w w:val="115"/>
          <w:sz w:val="20"/>
        </w:rPr>
        <w:t xml:space="preserve"> </w:t>
      </w:r>
      <w:r>
        <w:rPr>
          <w:b/>
          <w:w w:val="115"/>
          <w:sz w:val="20"/>
        </w:rPr>
        <w:t>C</w:t>
      </w:r>
      <w:r>
        <w:rPr>
          <w:rFonts w:ascii="Arial" w:hAnsi="Arial"/>
          <w:w w:val="115"/>
          <w:sz w:val="20"/>
          <w:vertAlign w:val="superscript"/>
        </w:rPr>
        <w:t>(</w:t>
      </w:r>
      <w:r>
        <w:rPr>
          <w:i/>
          <w:w w:val="115"/>
          <w:sz w:val="20"/>
          <w:vertAlign w:val="superscript"/>
        </w:rPr>
        <w:t>k</w:t>
      </w:r>
      <w:r>
        <w:rPr>
          <w:rFonts w:ascii="Arial" w:hAnsi="Arial"/>
          <w:w w:val="115"/>
          <w:sz w:val="20"/>
          <w:vertAlign w:val="superscript"/>
        </w:rPr>
        <w:t>)</w:t>
      </w:r>
      <w:r>
        <w:rPr>
          <w:b/>
          <w:w w:val="115"/>
          <w:sz w:val="20"/>
        </w:rPr>
        <w:t>u</w:t>
      </w:r>
      <w:r>
        <w:rPr>
          <w:rFonts w:ascii="Arial" w:hAnsi="Arial"/>
          <w:w w:val="115"/>
          <w:sz w:val="20"/>
          <w:vertAlign w:val="superscript"/>
        </w:rPr>
        <w:t>(</w:t>
      </w:r>
      <w:r>
        <w:rPr>
          <w:i/>
          <w:w w:val="115"/>
          <w:sz w:val="20"/>
          <w:vertAlign w:val="superscript"/>
        </w:rPr>
        <w:t>k</w:t>
      </w:r>
      <w:r>
        <w:rPr>
          <w:rFonts w:ascii="Arial" w:hAnsi="Arial"/>
          <w:w w:val="115"/>
          <w:sz w:val="20"/>
          <w:vertAlign w:val="superscript"/>
        </w:rPr>
        <w:t>)</w:t>
      </w:r>
      <w:r>
        <w:rPr>
          <w:i/>
          <w:w w:val="115"/>
          <w:sz w:val="20"/>
        </w:rPr>
        <w:t>,</w:t>
      </w:r>
      <w:r>
        <w:rPr>
          <w:i/>
          <w:spacing w:val="-18"/>
          <w:w w:val="115"/>
          <w:sz w:val="20"/>
        </w:rPr>
        <w:t xml:space="preserve"> </w:t>
      </w:r>
      <w:r>
        <w:rPr>
          <w:i/>
          <w:w w:val="115"/>
          <w:sz w:val="20"/>
        </w:rPr>
        <w:t>l</w:t>
      </w:r>
      <w:r>
        <w:rPr>
          <w:i/>
          <w:spacing w:val="13"/>
          <w:w w:val="115"/>
          <w:sz w:val="20"/>
        </w:rPr>
        <w:t xml:space="preserve"> </w:t>
      </w:r>
      <w:r>
        <w:rPr>
          <w:w w:val="115"/>
          <w:sz w:val="20"/>
        </w:rPr>
        <w:t>=</w:t>
      </w:r>
      <w:r>
        <w:rPr>
          <w:spacing w:val="8"/>
          <w:w w:val="115"/>
          <w:sz w:val="20"/>
        </w:rPr>
        <w:t xml:space="preserve"> </w:t>
      </w:r>
      <w:r>
        <w:rPr>
          <w:w w:val="115"/>
          <w:sz w:val="20"/>
        </w:rPr>
        <w:t>1</w:t>
      </w:r>
      <w:r>
        <w:rPr>
          <w:spacing w:val="-18"/>
          <w:w w:val="115"/>
          <w:sz w:val="20"/>
        </w:rPr>
        <w:t xml:space="preserve"> </w:t>
      </w:r>
      <w:r>
        <w:rPr>
          <w:i/>
          <w:w w:val="115"/>
          <w:sz w:val="20"/>
        </w:rPr>
        <w:t>.</w:t>
      </w:r>
      <w:r>
        <w:rPr>
          <w:i/>
          <w:spacing w:val="-17"/>
          <w:w w:val="115"/>
          <w:sz w:val="20"/>
        </w:rPr>
        <w:t xml:space="preserve"> </w:t>
      </w:r>
      <w:r>
        <w:rPr>
          <w:i/>
          <w:w w:val="115"/>
          <w:sz w:val="20"/>
        </w:rPr>
        <w:t>.</w:t>
      </w:r>
      <w:r>
        <w:rPr>
          <w:i/>
          <w:spacing w:val="-18"/>
          <w:w w:val="115"/>
          <w:sz w:val="20"/>
        </w:rPr>
        <w:t xml:space="preserve"> </w:t>
      </w:r>
      <w:r>
        <w:rPr>
          <w:i/>
          <w:w w:val="115"/>
          <w:sz w:val="20"/>
        </w:rPr>
        <w:t>.</w:t>
      </w:r>
      <w:r>
        <w:rPr>
          <w:i/>
          <w:spacing w:val="-18"/>
          <w:w w:val="115"/>
          <w:sz w:val="20"/>
        </w:rPr>
        <w:t xml:space="preserve"> </w:t>
      </w:r>
      <w:proofErr w:type="spellStart"/>
      <w:r>
        <w:rPr>
          <w:i/>
          <w:spacing w:val="-5"/>
          <w:w w:val="115"/>
          <w:sz w:val="20"/>
        </w:rPr>
        <w:t>N</w:t>
      </w:r>
      <w:r>
        <w:rPr>
          <w:i/>
          <w:spacing w:val="-5"/>
          <w:w w:val="115"/>
          <w:sz w:val="20"/>
          <w:vertAlign w:val="subscript"/>
        </w:rPr>
        <w:t>k</w:t>
      </w:r>
      <w:proofErr w:type="spellEnd"/>
      <w:r>
        <w:rPr>
          <w:i/>
          <w:sz w:val="20"/>
        </w:rPr>
        <w:tab/>
      </w:r>
      <w:r>
        <w:rPr>
          <w:spacing w:val="-5"/>
          <w:w w:val="115"/>
          <w:sz w:val="20"/>
        </w:rPr>
        <w:t>(5)</w:t>
      </w:r>
    </w:p>
    <w:p w14:paraId="4F5181E3" w14:textId="77777777" w:rsidR="00DB4E42" w:rsidRDefault="00EE7020">
      <w:pPr>
        <w:pStyle w:val="BodyText"/>
        <w:tabs>
          <w:tab w:val="left" w:pos="2540"/>
          <w:tab w:val="left" w:pos="5578"/>
        </w:tabs>
        <w:spacing w:line="227" w:lineRule="exact"/>
        <w:ind w:left="1536"/>
      </w:pPr>
      <w:r>
        <w:rPr>
          <w:i/>
          <w:spacing w:val="-10"/>
          <w:w w:val="105"/>
          <w:position w:val="7"/>
          <w:sz w:val="14"/>
        </w:rPr>
        <w:t>l</w:t>
      </w:r>
      <w:r>
        <w:rPr>
          <w:i/>
          <w:position w:val="7"/>
          <w:sz w:val="14"/>
        </w:rPr>
        <w:tab/>
      </w:r>
      <w:proofErr w:type="spellStart"/>
      <w:r>
        <w:rPr>
          <w:i/>
          <w:spacing w:val="-10"/>
          <w:w w:val="105"/>
          <w:position w:val="7"/>
          <w:sz w:val="14"/>
        </w:rPr>
        <w:t>l</w:t>
      </w:r>
      <w:proofErr w:type="spellEnd"/>
      <w:r>
        <w:rPr>
          <w:i/>
          <w:position w:val="7"/>
          <w:sz w:val="14"/>
        </w:rPr>
        <w:tab/>
      </w:r>
      <w:proofErr w:type="gramStart"/>
      <w:r>
        <w:rPr>
          <w:w w:val="105"/>
        </w:rPr>
        <w:t>In</w:t>
      </w:r>
      <w:proofErr w:type="gramEnd"/>
      <w:r>
        <w:rPr>
          <w:spacing w:val="22"/>
          <w:w w:val="105"/>
        </w:rPr>
        <w:t xml:space="preserve"> </w:t>
      </w:r>
      <w:r>
        <w:rPr>
          <w:w w:val="105"/>
        </w:rPr>
        <w:t>this</w:t>
      </w:r>
      <w:r>
        <w:rPr>
          <w:spacing w:val="22"/>
          <w:w w:val="105"/>
        </w:rPr>
        <w:t xml:space="preserve"> </w:t>
      </w:r>
      <w:r>
        <w:rPr>
          <w:w w:val="105"/>
        </w:rPr>
        <w:t>paper,</w:t>
      </w:r>
      <w:r>
        <w:rPr>
          <w:spacing w:val="22"/>
          <w:w w:val="105"/>
        </w:rPr>
        <w:t xml:space="preserve"> </w:t>
      </w:r>
      <w:r>
        <w:rPr>
          <w:w w:val="105"/>
        </w:rPr>
        <w:t>the</w:t>
      </w:r>
      <w:r>
        <w:rPr>
          <w:spacing w:val="22"/>
          <w:w w:val="105"/>
        </w:rPr>
        <w:t xml:space="preserve"> </w:t>
      </w:r>
      <w:r>
        <w:rPr>
          <w:w w:val="105"/>
        </w:rPr>
        <w:t>hexadecimal</w:t>
      </w:r>
      <w:r>
        <w:rPr>
          <w:spacing w:val="22"/>
          <w:w w:val="105"/>
        </w:rPr>
        <w:t xml:space="preserve"> </w:t>
      </w:r>
      <w:r>
        <w:rPr>
          <w:w w:val="105"/>
        </w:rPr>
        <w:t>CAN</w:t>
      </w:r>
      <w:r>
        <w:rPr>
          <w:spacing w:val="22"/>
          <w:w w:val="105"/>
        </w:rPr>
        <w:t xml:space="preserve"> </w:t>
      </w:r>
      <w:r>
        <w:rPr>
          <w:w w:val="105"/>
        </w:rPr>
        <w:t>IDS</w:t>
      </w:r>
      <w:r>
        <w:rPr>
          <w:spacing w:val="23"/>
          <w:w w:val="105"/>
        </w:rPr>
        <w:t xml:space="preserve"> </w:t>
      </w:r>
      <w:r>
        <w:rPr>
          <w:w w:val="105"/>
        </w:rPr>
        <w:t>is</w:t>
      </w:r>
      <w:r>
        <w:rPr>
          <w:spacing w:val="22"/>
          <w:w w:val="105"/>
        </w:rPr>
        <w:t xml:space="preserve"> </w:t>
      </w:r>
      <w:r>
        <w:rPr>
          <w:spacing w:val="-2"/>
          <w:w w:val="105"/>
        </w:rPr>
        <w:t>transformed</w:t>
      </w:r>
    </w:p>
    <w:p w14:paraId="04F0BE01" w14:textId="77777777" w:rsidR="00DB4E42" w:rsidRDefault="00DB4E42">
      <w:pPr>
        <w:spacing w:line="227" w:lineRule="exact"/>
        <w:sectPr w:rsidR="00DB4E42">
          <w:type w:val="continuous"/>
          <w:pgSz w:w="12240" w:h="15840"/>
          <w:pgMar w:top="1000" w:right="800" w:bottom="280" w:left="860" w:header="464" w:footer="0" w:gutter="0"/>
          <w:cols w:space="720"/>
        </w:sectPr>
      </w:pPr>
    </w:p>
    <w:p w14:paraId="22B5EC5B" w14:textId="77777777" w:rsidR="00DB4E42" w:rsidRDefault="00EE7020">
      <w:pPr>
        <w:pStyle w:val="BodyText"/>
        <w:tabs>
          <w:tab w:val="left" w:pos="911"/>
        </w:tabs>
        <w:spacing w:line="249" w:lineRule="auto"/>
        <w:ind w:left="119" w:right="38" w:firstLine="199"/>
      </w:pPr>
      <w:r>
        <w:pict w14:anchorId="190146F2">
          <v:shape id="docshape4" o:spid="_x0000_s2066" type="#_x0000_t202" alt="" style="position:absolute;left:0;text-align:left;margin-left:75.85pt;margin-top:2.3pt;width:6.65pt;height:17.3pt;z-index:-16072704;mso-wrap-style:square;mso-wrap-edited:f;mso-width-percent:0;mso-height-percent:0;mso-position-horizontal-relative:page;mso-width-percent:0;mso-height-percent:0;v-text-anchor:top" filled="f" stroked="f">
            <v:textbox inset="0,0,0,0">
              <w:txbxContent>
                <w:p w14:paraId="18766EBD" w14:textId="77777777" w:rsidR="00DB4E42" w:rsidRDefault="00EE7020">
                  <w:pPr>
                    <w:spacing w:line="202" w:lineRule="exact"/>
                    <w:rPr>
                      <w:rFonts w:ascii="Menlo" w:hAnsi="Menlo"/>
                      <w:i/>
                      <w:sz w:val="20"/>
                    </w:rPr>
                  </w:pPr>
                  <w:r>
                    <w:rPr>
                      <w:rFonts w:ascii="Menlo" w:hAnsi="Menlo"/>
                      <w:i/>
                      <w:w w:val="110"/>
                      <w:sz w:val="20"/>
                    </w:rPr>
                    <w:t>∈</w:t>
                  </w:r>
                </w:p>
              </w:txbxContent>
            </v:textbox>
            <w10:wrap anchorx="page"/>
          </v:shape>
        </w:pict>
      </w:r>
      <w:proofErr w:type="spellStart"/>
      <w:r>
        <w:rPr>
          <w:spacing w:val="-6"/>
          <w:w w:val="105"/>
        </w:rPr>
        <w:t>Θ</w:t>
      </w:r>
      <w:r>
        <w:rPr>
          <w:i/>
          <w:spacing w:val="-6"/>
          <w:w w:val="105"/>
          <w:vertAlign w:val="subscript"/>
        </w:rPr>
        <w:t>l</w:t>
      </w:r>
      <w:proofErr w:type="spellEnd"/>
      <w:r>
        <w:rPr>
          <w:i/>
        </w:rPr>
        <w:tab/>
      </w:r>
      <w:r>
        <w:rPr>
          <w:w w:val="105"/>
        </w:rPr>
        <w:t>R</w:t>
      </w:r>
      <w:r>
        <w:rPr>
          <w:i/>
          <w:w w:val="105"/>
          <w:position w:val="7"/>
          <w:sz w:val="14"/>
        </w:rPr>
        <w:t>N×K</w:t>
      </w:r>
      <w:r>
        <w:rPr>
          <w:i/>
          <w:spacing w:val="28"/>
          <w:w w:val="105"/>
          <w:position w:val="7"/>
          <w:sz w:val="14"/>
        </w:rPr>
        <w:t xml:space="preserve"> </w:t>
      </w:r>
      <w:r>
        <w:rPr>
          <w:w w:val="105"/>
        </w:rPr>
        <w:t>represents</w:t>
      </w:r>
      <w:r>
        <w:rPr>
          <w:spacing w:val="-3"/>
          <w:w w:val="105"/>
        </w:rPr>
        <w:t xml:space="preserve"> </w:t>
      </w:r>
      <w:r>
        <w:rPr>
          <w:w w:val="105"/>
        </w:rPr>
        <w:t>the</w:t>
      </w:r>
      <w:r>
        <w:rPr>
          <w:spacing w:val="-3"/>
          <w:w w:val="105"/>
        </w:rPr>
        <w:t xml:space="preserve"> </w:t>
      </w:r>
      <w:r>
        <w:rPr>
          <w:w w:val="105"/>
        </w:rPr>
        <w:t>pooling</w:t>
      </w:r>
      <w:r>
        <w:rPr>
          <w:spacing w:val="-3"/>
          <w:w w:val="105"/>
        </w:rPr>
        <w:t xml:space="preserve"> </w:t>
      </w:r>
      <w:r>
        <w:rPr>
          <w:w w:val="105"/>
        </w:rPr>
        <w:t>matrix</w:t>
      </w:r>
      <w:r>
        <w:rPr>
          <w:spacing w:val="-3"/>
          <w:w w:val="105"/>
        </w:rPr>
        <w:t xml:space="preserve"> </w:t>
      </w:r>
      <w:r>
        <w:rPr>
          <w:w w:val="105"/>
        </w:rPr>
        <w:t>containing</w:t>
      </w:r>
      <w:r>
        <w:rPr>
          <w:spacing w:val="-3"/>
          <w:w w:val="105"/>
        </w:rPr>
        <w:t xml:space="preserve"> </w:t>
      </w:r>
      <w:r>
        <w:rPr>
          <w:w w:val="105"/>
        </w:rPr>
        <w:t>the L-</w:t>
      </w:r>
      <w:proofErr w:type="spellStart"/>
      <w:r>
        <w:rPr>
          <w:w w:val="105"/>
        </w:rPr>
        <w:t>th</w:t>
      </w:r>
      <w:proofErr w:type="spellEnd"/>
      <w:r>
        <w:rPr>
          <w:w w:val="105"/>
        </w:rPr>
        <w:t xml:space="preserve"> eigenvector of all subgraphs.</w:t>
      </w:r>
    </w:p>
    <w:p w14:paraId="3839172E" w14:textId="77777777" w:rsidR="00DB4E42" w:rsidRDefault="00DB4E42">
      <w:pPr>
        <w:pStyle w:val="BodyText"/>
        <w:spacing w:before="1"/>
      </w:pPr>
    </w:p>
    <w:p w14:paraId="013B1B6D" w14:textId="77777777" w:rsidR="00DB4E42" w:rsidRDefault="00EE7020">
      <w:pPr>
        <w:tabs>
          <w:tab w:val="left" w:pos="4908"/>
        </w:tabs>
        <w:ind w:left="1741"/>
        <w:rPr>
          <w:sz w:val="20"/>
        </w:rPr>
      </w:pPr>
      <w:r>
        <w:pict w14:anchorId="55E638D4">
          <v:shape id="docshape5" o:spid="_x0000_s2065" type="#_x0000_t202" alt="" style="position:absolute;left:0;text-align:left;margin-left:164.55pt;margin-top:7.15pt;width:2.55pt;height:7pt;z-index:-16070656;mso-wrap-style:square;mso-wrap-edited:f;mso-width-percent:0;mso-height-percent:0;mso-position-horizontal-relative:page;mso-width-percent:0;mso-height-percent:0;v-text-anchor:top" filled="f" stroked="f">
            <v:textbox inset="0,0,0,0">
              <w:txbxContent>
                <w:p w14:paraId="46407A30" w14:textId="77777777" w:rsidR="00DB4E42" w:rsidRDefault="00EE7020">
                  <w:pPr>
                    <w:spacing w:line="135" w:lineRule="exact"/>
                    <w:rPr>
                      <w:i/>
                      <w:sz w:val="14"/>
                    </w:rPr>
                  </w:pPr>
                  <w:r>
                    <w:rPr>
                      <w:i/>
                      <w:w w:val="129"/>
                      <w:sz w:val="14"/>
                    </w:rPr>
                    <w:t>l</w:t>
                  </w:r>
                </w:p>
              </w:txbxContent>
            </v:textbox>
            <w10:wrap anchorx="page"/>
          </v:shape>
        </w:pict>
      </w:r>
      <w:r>
        <w:pict w14:anchorId="4046CEEC">
          <v:shape id="docshape6" o:spid="_x0000_s2064" type="#_x0000_t202" alt="" style="position:absolute;left:0;text-align:left;margin-left:203.1pt;margin-top:7.15pt;width:2.55pt;height:7pt;z-index:-16070144;mso-wrap-style:square;mso-wrap-edited:f;mso-width-percent:0;mso-height-percent:0;mso-position-horizontal-relative:page;mso-width-percent:0;mso-height-percent:0;v-text-anchor:top" filled="f" stroked="f">
            <v:textbox inset="0,0,0,0">
              <w:txbxContent>
                <w:p w14:paraId="34A1D3BB" w14:textId="77777777" w:rsidR="00DB4E42" w:rsidRDefault="00EE7020">
                  <w:pPr>
                    <w:spacing w:line="135" w:lineRule="exact"/>
                    <w:rPr>
                      <w:i/>
                      <w:sz w:val="14"/>
                    </w:rPr>
                  </w:pPr>
                  <w:r>
                    <w:rPr>
                      <w:i/>
                      <w:w w:val="129"/>
                      <w:sz w:val="14"/>
                    </w:rPr>
                    <w:t>l</w:t>
                  </w:r>
                </w:p>
              </w:txbxContent>
            </v:textbox>
            <w10:wrap anchorx="page"/>
          </v:shape>
        </w:pict>
      </w:r>
      <w:proofErr w:type="spellStart"/>
      <w:r>
        <w:rPr>
          <w:w w:val="115"/>
          <w:sz w:val="20"/>
        </w:rPr>
        <w:t>Θ</w:t>
      </w:r>
      <w:r>
        <w:rPr>
          <w:i/>
          <w:w w:val="115"/>
          <w:sz w:val="20"/>
          <w:vertAlign w:val="subscript"/>
        </w:rPr>
        <w:t>l</w:t>
      </w:r>
      <w:proofErr w:type="spellEnd"/>
      <w:r>
        <w:rPr>
          <w:i/>
          <w:spacing w:val="-15"/>
          <w:w w:val="115"/>
          <w:sz w:val="20"/>
        </w:rPr>
        <w:t xml:space="preserve"> </w:t>
      </w:r>
      <w:r>
        <w:rPr>
          <w:w w:val="115"/>
          <w:sz w:val="20"/>
        </w:rPr>
        <w:t>=</w:t>
      </w:r>
      <w:r>
        <w:rPr>
          <w:rFonts w:ascii="Arial" w:hAnsi="Arial"/>
          <w:spacing w:val="42"/>
          <w:w w:val="115"/>
          <w:position w:val="22"/>
          <w:sz w:val="20"/>
        </w:rPr>
        <w:t xml:space="preserve"> </w:t>
      </w:r>
      <w:r>
        <w:rPr>
          <w:i/>
          <w:spacing w:val="-87"/>
          <w:w w:val="110"/>
          <w:sz w:val="20"/>
        </w:rPr>
        <w:t>u</w:t>
      </w:r>
      <w:r>
        <w:rPr>
          <w:spacing w:val="16"/>
          <w:w w:val="96"/>
          <w:sz w:val="20"/>
        </w:rPr>
        <w:t>¯</w:t>
      </w:r>
      <w:r>
        <w:rPr>
          <w:rFonts w:ascii="Arial" w:hAnsi="Arial"/>
          <w:spacing w:val="15"/>
          <w:w w:val="124"/>
          <w:sz w:val="20"/>
          <w:vertAlign w:val="superscript"/>
        </w:rPr>
        <w:t>(1</w:t>
      </w:r>
      <w:r>
        <w:rPr>
          <w:rFonts w:ascii="Arial" w:hAnsi="Arial"/>
          <w:spacing w:val="25"/>
          <w:w w:val="124"/>
          <w:sz w:val="20"/>
          <w:vertAlign w:val="superscript"/>
        </w:rPr>
        <w:t>)</w:t>
      </w:r>
      <w:r>
        <w:rPr>
          <w:i/>
          <w:spacing w:val="15"/>
          <w:w w:val="107"/>
          <w:sz w:val="20"/>
        </w:rPr>
        <w:t>,</w:t>
      </w:r>
      <w:r>
        <w:rPr>
          <w:i/>
          <w:spacing w:val="-23"/>
          <w:w w:val="114"/>
          <w:sz w:val="20"/>
        </w:rPr>
        <w:t xml:space="preserve"> </w:t>
      </w:r>
      <w:r>
        <w:rPr>
          <w:i/>
          <w:w w:val="115"/>
          <w:sz w:val="20"/>
        </w:rPr>
        <w:t>.</w:t>
      </w:r>
      <w:r>
        <w:rPr>
          <w:i/>
          <w:spacing w:val="-26"/>
          <w:w w:val="115"/>
          <w:sz w:val="20"/>
        </w:rPr>
        <w:t xml:space="preserve"> </w:t>
      </w:r>
      <w:r>
        <w:rPr>
          <w:i/>
          <w:w w:val="115"/>
          <w:sz w:val="20"/>
        </w:rPr>
        <w:t>.</w:t>
      </w:r>
      <w:r>
        <w:rPr>
          <w:i/>
          <w:spacing w:val="-24"/>
          <w:w w:val="115"/>
          <w:sz w:val="20"/>
        </w:rPr>
        <w:t xml:space="preserve"> </w:t>
      </w:r>
      <w:r>
        <w:rPr>
          <w:i/>
          <w:w w:val="115"/>
          <w:sz w:val="20"/>
        </w:rPr>
        <w:t>.</w:t>
      </w:r>
      <w:r>
        <w:rPr>
          <w:i/>
          <w:spacing w:val="-25"/>
          <w:w w:val="115"/>
          <w:sz w:val="20"/>
        </w:rPr>
        <w:t xml:space="preserve"> </w:t>
      </w:r>
      <w:r>
        <w:rPr>
          <w:i/>
          <w:w w:val="115"/>
          <w:sz w:val="20"/>
        </w:rPr>
        <w:t>,</w:t>
      </w:r>
      <w:r>
        <w:rPr>
          <w:i/>
          <w:spacing w:val="-24"/>
          <w:w w:val="115"/>
          <w:sz w:val="20"/>
        </w:rPr>
        <w:t xml:space="preserve"> </w:t>
      </w:r>
      <w:r>
        <w:rPr>
          <w:i/>
          <w:spacing w:val="-87"/>
          <w:w w:val="99"/>
          <w:sz w:val="20"/>
        </w:rPr>
        <w:t>u</w:t>
      </w:r>
      <w:r>
        <w:rPr>
          <w:spacing w:val="16"/>
          <w:w w:val="85"/>
          <w:sz w:val="20"/>
        </w:rPr>
        <w:t>¯</w:t>
      </w:r>
      <w:r>
        <w:rPr>
          <w:rFonts w:ascii="Arial" w:hAnsi="Arial"/>
          <w:spacing w:val="15"/>
          <w:w w:val="129"/>
          <w:sz w:val="20"/>
          <w:vertAlign w:val="superscript"/>
        </w:rPr>
        <w:t>(</w:t>
      </w:r>
      <w:r>
        <w:rPr>
          <w:i/>
          <w:spacing w:val="18"/>
          <w:w w:val="132"/>
          <w:sz w:val="20"/>
          <w:vertAlign w:val="superscript"/>
        </w:rPr>
        <w:t>k</w:t>
      </w:r>
      <w:r>
        <w:rPr>
          <w:rFonts w:ascii="Arial" w:hAnsi="Arial"/>
          <w:spacing w:val="25"/>
          <w:w w:val="129"/>
          <w:sz w:val="20"/>
          <w:vertAlign w:val="superscript"/>
        </w:rPr>
        <w:t>)</w:t>
      </w:r>
      <w:r>
        <w:rPr>
          <w:rFonts w:ascii="Arial" w:hAnsi="Arial"/>
          <w:position w:val="22"/>
          <w:sz w:val="20"/>
        </w:rPr>
        <w:tab/>
      </w:r>
      <w:r>
        <w:rPr>
          <w:spacing w:val="-5"/>
          <w:w w:val="115"/>
          <w:sz w:val="20"/>
        </w:rPr>
        <w:t>(6)</w:t>
      </w:r>
    </w:p>
    <w:p w14:paraId="5397E4A9" w14:textId="77777777" w:rsidR="00DB4E42" w:rsidRDefault="00EE7020">
      <w:pPr>
        <w:pStyle w:val="BodyText"/>
        <w:spacing w:before="7" w:line="249" w:lineRule="auto"/>
        <w:ind w:left="119" w:right="177"/>
        <w:jc w:val="both"/>
      </w:pPr>
      <w:r>
        <w:br w:type="column"/>
      </w:r>
      <w:r>
        <w:t xml:space="preserve">into binary to form a sample </w:t>
      </w:r>
      <w:proofErr w:type="gramStart"/>
      <w:r>
        <w:t>similar to</w:t>
      </w:r>
      <w:proofErr w:type="gramEnd"/>
      <w:r>
        <w:t xml:space="preserve"> the image. Each pixel</w:t>
      </w:r>
      <w:r>
        <w:rPr>
          <w:spacing w:val="40"/>
        </w:rPr>
        <w:t xml:space="preserve"> </w:t>
      </w:r>
      <w:r>
        <w:t>is 0 or 1 respectively. According to the reference paper, the number of ID bits of vehicle CAN extended frame is 29 bits, and</w:t>
      </w:r>
      <w:r>
        <w:rPr>
          <w:spacing w:val="46"/>
        </w:rPr>
        <w:t xml:space="preserve"> </w:t>
      </w:r>
      <w:r>
        <w:t>29</w:t>
      </w:r>
      <w:r>
        <w:rPr>
          <w:spacing w:val="46"/>
        </w:rPr>
        <w:t xml:space="preserve"> </w:t>
      </w:r>
      <w:r>
        <w:t>frames</w:t>
      </w:r>
      <w:r>
        <w:rPr>
          <w:spacing w:val="46"/>
        </w:rPr>
        <w:t xml:space="preserve"> </w:t>
      </w:r>
      <w:r>
        <w:t>are</w:t>
      </w:r>
      <w:r>
        <w:rPr>
          <w:spacing w:val="46"/>
        </w:rPr>
        <w:t xml:space="preserve"> </w:t>
      </w:r>
      <w:r>
        <w:t>collected</w:t>
      </w:r>
      <w:r>
        <w:rPr>
          <w:spacing w:val="46"/>
        </w:rPr>
        <w:t xml:space="preserve"> </w:t>
      </w:r>
      <w:r>
        <w:t>to</w:t>
      </w:r>
      <w:r>
        <w:rPr>
          <w:spacing w:val="46"/>
        </w:rPr>
        <w:t xml:space="preserve"> </w:t>
      </w:r>
      <w:r>
        <w:t>construct</w:t>
      </w:r>
      <w:r>
        <w:rPr>
          <w:spacing w:val="46"/>
        </w:rPr>
        <w:t xml:space="preserve"> </w:t>
      </w:r>
      <w:r>
        <w:t>29</w:t>
      </w:r>
      <w:r>
        <w:rPr>
          <w:spacing w:val="13"/>
        </w:rPr>
        <w:t xml:space="preserve"> </w:t>
      </w:r>
      <w:r>
        <w:rPr>
          <w:rFonts w:ascii="Menlo" w:hAnsi="Menlo"/>
          <w:i/>
        </w:rPr>
        <w:t>×</w:t>
      </w:r>
      <w:r>
        <w:rPr>
          <w:rFonts w:ascii="Menlo" w:hAnsi="Menlo"/>
          <w:i/>
          <w:spacing w:val="-57"/>
        </w:rPr>
        <w:t xml:space="preserve"> </w:t>
      </w:r>
      <w:r>
        <w:t>29</w:t>
      </w:r>
      <w:r>
        <w:rPr>
          <w:spacing w:val="46"/>
        </w:rPr>
        <w:t xml:space="preserve"> </w:t>
      </w:r>
      <w:r>
        <w:rPr>
          <w:spacing w:val="-2"/>
        </w:rPr>
        <w:t>samples.</w:t>
      </w:r>
    </w:p>
    <w:p w14:paraId="052C0CDA" w14:textId="77777777" w:rsidR="00DB4E42" w:rsidRDefault="00DB4E42">
      <w:pPr>
        <w:spacing w:line="249" w:lineRule="auto"/>
        <w:jc w:val="both"/>
        <w:sectPr w:rsidR="00DB4E42">
          <w:type w:val="continuous"/>
          <w:pgSz w:w="12240" w:h="15840"/>
          <w:pgMar w:top="1000" w:right="800" w:bottom="280" w:left="860" w:header="464" w:footer="0" w:gutter="0"/>
          <w:cols w:num="2" w:space="720" w:equalWidth="0">
            <w:col w:w="5181" w:space="79"/>
            <w:col w:w="5320"/>
          </w:cols>
        </w:sectPr>
      </w:pPr>
    </w:p>
    <w:p w14:paraId="05F5C3E4" w14:textId="77777777" w:rsidR="00DB4E42" w:rsidRDefault="00EE7020">
      <w:pPr>
        <w:pStyle w:val="BodyText"/>
        <w:spacing w:before="122" w:line="240" w:lineRule="atLeast"/>
        <w:ind w:left="119" w:right="38" w:firstLine="199"/>
      </w:pPr>
      <w:r>
        <w:t xml:space="preserve">Each subgraph does not necessarily have the same </w:t>
      </w:r>
      <w:r>
        <w:t>number of</w:t>
      </w:r>
      <w:r>
        <w:rPr>
          <w:spacing w:val="3"/>
        </w:rPr>
        <w:t xml:space="preserve"> </w:t>
      </w:r>
      <w:r>
        <w:t>nodes,</w:t>
      </w:r>
      <w:r>
        <w:rPr>
          <w:spacing w:val="3"/>
        </w:rPr>
        <w:t xml:space="preserve"> </w:t>
      </w:r>
      <w:r>
        <w:t>that</w:t>
      </w:r>
      <w:r>
        <w:rPr>
          <w:spacing w:val="3"/>
        </w:rPr>
        <w:t xml:space="preserve"> </w:t>
      </w:r>
      <w:r>
        <w:t>is,</w:t>
      </w:r>
      <w:r>
        <w:rPr>
          <w:spacing w:val="3"/>
        </w:rPr>
        <w:t xml:space="preserve"> </w:t>
      </w:r>
      <w:r>
        <w:t>the</w:t>
      </w:r>
      <w:r>
        <w:rPr>
          <w:spacing w:val="3"/>
        </w:rPr>
        <w:t xml:space="preserve"> </w:t>
      </w:r>
      <w:r>
        <w:t>number</w:t>
      </w:r>
      <w:r>
        <w:rPr>
          <w:spacing w:val="4"/>
        </w:rPr>
        <w:t xml:space="preserve"> </w:t>
      </w:r>
      <w:r>
        <w:t>of</w:t>
      </w:r>
      <w:r>
        <w:rPr>
          <w:spacing w:val="3"/>
        </w:rPr>
        <w:t xml:space="preserve"> </w:t>
      </w:r>
      <w:r>
        <w:t>eigenvectors</w:t>
      </w:r>
      <w:r>
        <w:rPr>
          <w:spacing w:val="3"/>
        </w:rPr>
        <w:t xml:space="preserve"> </w:t>
      </w:r>
      <w:r>
        <w:t>of</w:t>
      </w:r>
      <w:r>
        <w:rPr>
          <w:spacing w:val="3"/>
        </w:rPr>
        <w:t xml:space="preserve"> </w:t>
      </w:r>
      <w:r>
        <w:t>each</w:t>
      </w:r>
      <w:r>
        <w:rPr>
          <w:spacing w:val="3"/>
        </w:rPr>
        <w:t xml:space="preserve"> </w:t>
      </w:r>
      <w:r>
        <w:rPr>
          <w:spacing w:val="-2"/>
        </w:rPr>
        <w:t>subgraph</w:t>
      </w:r>
    </w:p>
    <w:p w14:paraId="4068BA40" w14:textId="77777777" w:rsidR="00DB4E42" w:rsidRDefault="00EE7020">
      <w:pPr>
        <w:pStyle w:val="BodyText"/>
        <w:spacing w:line="249" w:lineRule="auto"/>
        <w:ind w:left="119"/>
      </w:pPr>
      <w:r>
        <w:br w:type="column"/>
      </w:r>
      <w:r>
        <w:t>We</w:t>
      </w:r>
      <w:r>
        <w:rPr>
          <w:spacing w:val="31"/>
        </w:rPr>
        <w:t xml:space="preserve"> </w:t>
      </w:r>
      <w:r>
        <w:t>follow</w:t>
      </w:r>
      <w:r>
        <w:rPr>
          <w:spacing w:val="32"/>
        </w:rPr>
        <w:t xml:space="preserve"> </w:t>
      </w:r>
      <w:r>
        <w:t>the</w:t>
      </w:r>
      <w:r>
        <w:rPr>
          <w:spacing w:val="32"/>
        </w:rPr>
        <w:t xml:space="preserve"> </w:t>
      </w:r>
      <w:r>
        <w:t>same</w:t>
      </w:r>
      <w:r>
        <w:rPr>
          <w:spacing w:val="32"/>
        </w:rPr>
        <w:t xml:space="preserve"> </w:t>
      </w:r>
      <w:r>
        <w:t>block</w:t>
      </w:r>
      <w:r>
        <w:rPr>
          <w:spacing w:val="32"/>
        </w:rPr>
        <w:t xml:space="preserve"> </w:t>
      </w:r>
      <w:r>
        <w:t>level</w:t>
      </w:r>
      <w:r>
        <w:rPr>
          <w:spacing w:val="31"/>
        </w:rPr>
        <w:t xml:space="preserve"> </w:t>
      </w:r>
      <w:r>
        <w:t>design</w:t>
      </w:r>
      <w:r>
        <w:rPr>
          <w:spacing w:val="32"/>
        </w:rPr>
        <w:t xml:space="preserve"> </w:t>
      </w:r>
      <w:r>
        <w:t>method</w:t>
      </w:r>
      <w:r>
        <w:rPr>
          <w:spacing w:val="31"/>
        </w:rPr>
        <w:t xml:space="preserve"> </w:t>
      </w:r>
      <w:r>
        <w:t>as</w:t>
      </w:r>
      <w:r>
        <w:rPr>
          <w:spacing w:val="32"/>
        </w:rPr>
        <w:t xml:space="preserve"> </w:t>
      </w:r>
      <w:r>
        <w:t>in</w:t>
      </w:r>
      <w:r>
        <w:rPr>
          <w:spacing w:val="31"/>
        </w:rPr>
        <w:t xml:space="preserve"> </w:t>
      </w:r>
      <w:r>
        <w:t>[68]– [70].</w:t>
      </w:r>
      <w:r>
        <w:rPr>
          <w:spacing w:val="50"/>
        </w:rPr>
        <w:t xml:space="preserve"> </w:t>
      </w:r>
      <w:r>
        <w:t>Block</w:t>
      </w:r>
      <w:r>
        <w:rPr>
          <w:spacing w:val="51"/>
        </w:rPr>
        <w:t xml:space="preserve"> </w:t>
      </w:r>
      <w:r>
        <w:t>is</w:t>
      </w:r>
      <w:r>
        <w:rPr>
          <w:spacing w:val="50"/>
        </w:rPr>
        <w:t xml:space="preserve"> </w:t>
      </w:r>
      <w:r>
        <w:t>a</w:t>
      </w:r>
      <w:r>
        <w:rPr>
          <w:spacing w:val="51"/>
        </w:rPr>
        <w:t xml:space="preserve"> </w:t>
      </w:r>
      <w:r>
        <w:t>small</w:t>
      </w:r>
      <w:r>
        <w:rPr>
          <w:spacing w:val="50"/>
        </w:rPr>
        <w:t xml:space="preserve"> </w:t>
      </w:r>
      <w:r>
        <w:t>convolution</w:t>
      </w:r>
      <w:r>
        <w:rPr>
          <w:spacing w:val="51"/>
        </w:rPr>
        <w:t xml:space="preserve"> </w:t>
      </w:r>
      <w:r>
        <w:t>network.</w:t>
      </w:r>
      <w:r>
        <w:rPr>
          <w:spacing w:val="50"/>
        </w:rPr>
        <w:t xml:space="preserve"> </w:t>
      </w:r>
      <w:r>
        <w:t>To</w:t>
      </w:r>
      <w:r>
        <w:rPr>
          <w:spacing w:val="51"/>
        </w:rPr>
        <w:t xml:space="preserve"> </w:t>
      </w:r>
      <w:r>
        <w:t>deal</w:t>
      </w:r>
      <w:r>
        <w:rPr>
          <w:spacing w:val="50"/>
        </w:rPr>
        <w:t xml:space="preserve"> </w:t>
      </w:r>
      <w:r>
        <w:rPr>
          <w:spacing w:val="-4"/>
        </w:rPr>
        <w:t>with</w:t>
      </w:r>
    </w:p>
    <w:p w14:paraId="0CBDFA7A" w14:textId="77777777" w:rsidR="00DB4E42" w:rsidRDefault="00DB4E42">
      <w:pPr>
        <w:spacing w:line="249" w:lineRule="auto"/>
        <w:sectPr w:rsidR="00DB4E42">
          <w:type w:val="continuous"/>
          <w:pgSz w:w="12240" w:h="15840"/>
          <w:pgMar w:top="1000" w:right="800" w:bottom="280" w:left="860" w:header="464" w:footer="0" w:gutter="0"/>
          <w:cols w:num="2" w:space="720" w:equalWidth="0">
            <w:col w:w="5181" w:space="79"/>
            <w:col w:w="5320"/>
          </w:cols>
        </w:sectPr>
      </w:pPr>
    </w:p>
    <w:p w14:paraId="6F3EC9E6" w14:textId="77777777" w:rsidR="00DB4E42" w:rsidRDefault="00EE7020">
      <w:pPr>
        <w:pStyle w:val="BodyText"/>
        <w:spacing w:before="28"/>
        <w:ind w:left="119"/>
        <w:rPr>
          <w:i/>
        </w:rPr>
      </w:pPr>
      <w:r>
        <w:t>is</w:t>
      </w:r>
      <w:r>
        <w:rPr>
          <w:spacing w:val="-6"/>
        </w:rPr>
        <w:t xml:space="preserve"> </w:t>
      </w:r>
      <w:r>
        <w:t>not</w:t>
      </w:r>
      <w:r>
        <w:rPr>
          <w:spacing w:val="-5"/>
        </w:rPr>
        <w:t xml:space="preserve"> </w:t>
      </w:r>
      <w:r>
        <w:t>necessarily</w:t>
      </w:r>
      <w:r>
        <w:rPr>
          <w:spacing w:val="-6"/>
        </w:rPr>
        <w:t xml:space="preserve"> </w:t>
      </w:r>
      <w:r>
        <w:t>equal.</w:t>
      </w:r>
      <w:r>
        <w:rPr>
          <w:spacing w:val="-5"/>
        </w:rPr>
        <w:t xml:space="preserve"> </w:t>
      </w:r>
      <w:r>
        <w:rPr>
          <w:i/>
          <w:spacing w:val="-10"/>
        </w:rPr>
        <w:t>N</w:t>
      </w:r>
    </w:p>
    <w:p w14:paraId="56D46381" w14:textId="77777777" w:rsidR="00DB4E42" w:rsidRDefault="00EE7020">
      <w:pPr>
        <w:spacing w:before="114"/>
        <w:ind w:left="-40"/>
        <w:rPr>
          <w:i/>
          <w:sz w:val="14"/>
        </w:rPr>
      </w:pPr>
      <w:r>
        <w:br w:type="column"/>
      </w:r>
      <w:r>
        <w:rPr>
          <w:i/>
          <w:spacing w:val="-5"/>
          <w:w w:val="135"/>
          <w:sz w:val="14"/>
        </w:rPr>
        <w:t>max</w:t>
      </w:r>
    </w:p>
    <w:p w14:paraId="2CFA3BE2" w14:textId="77777777" w:rsidR="00DB4E42" w:rsidRDefault="00EE7020">
      <w:pPr>
        <w:tabs>
          <w:tab w:val="left" w:pos="553"/>
          <w:tab w:val="left" w:pos="1143"/>
        </w:tabs>
        <w:spacing w:before="28" w:line="208" w:lineRule="exact"/>
        <w:ind w:left="74"/>
        <w:jc w:val="center"/>
        <w:rPr>
          <w:i/>
          <w:sz w:val="20"/>
        </w:rPr>
      </w:pPr>
      <w:r>
        <w:br w:type="column"/>
      </w:r>
      <w:r>
        <w:rPr>
          <w:spacing w:val="-10"/>
          <w:w w:val="125"/>
          <w:sz w:val="20"/>
        </w:rPr>
        <w:t>=</w:t>
      </w:r>
      <w:r>
        <w:rPr>
          <w:sz w:val="20"/>
        </w:rPr>
        <w:tab/>
      </w:r>
      <w:r>
        <w:rPr>
          <w:spacing w:val="-5"/>
          <w:w w:val="125"/>
          <w:sz w:val="20"/>
        </w:rPr>
        <w:t>max</w:t>
      </w:r>
      <w:r>
        <w:rPr>
          <w:sz w:val="20"/>
        </w:rPr>
        <w:tab/>
      </w:r>
      <w:proofErr w:type="spellStart"/>
      <w:r>
        <w:rPr>
          <w:i/>
          <w:spacing w:val="-5"/>
          <w:w w:val="125"/>
          <w:sz w:val="20"/>
        </w:rPr>
        <w:t>N</w:t>
      </w:r>
      <w:r>
        <w:rPr>
          <w:i/>
          <w:spacing w:val="-5"/>
          <w:w w:val="125"/>
          <w:sz w:val="20"/>
          <w:vertAlign w:val="subscript"/>
        </w:rPr>
        <w:t>k</w:t>
      </w:r>
      <w:proofErr w:type="spellEnd"/>
    </w:p>
    <w:p w14:paraId="16D815C9" w14:textId="77777777" w:rsidR="00DB4E42" w:rsidRDefault="00EE7020">
      <w:pPr>
        <w:spacing w:line="108" w:lineRule="exact"/>
        <w:ind w:left="79"/>
        <w:jc w:val="center"/>
        <w:rPr>
          <w:i/>
          <w:sz w:val="14"/>
        </w:rPr>
      </w:pPr>
      <w:r>
        <w:rPr>
          <w:i/>
          <w:w w:val="135"/>
          <w:sz w:val="14"/>
        </w:rPr>
        <w:t>k</w:t>
      </w:r>
      <w:r>
        <w:rPr>
          <w:i/>
          <w:spacing w:val="32"/>
          <w:w w:val="135"/>
          <w:sz w:val="14"/>
        </w:rPr>
        <w:t xml:space="preserve"> </w:t>
      </w:r>
      <w:r>
        <w:rPr>
          <w:rFonts w:ascii="Arial"/>
          <w:w w:val="135"/>
          <w:sz w:val="14"/>
        </w:rPr>
        <w:t>=</w:t>
      </w:r>
      <w:r>
        <w:rPr>
          <w:rFonts w:ascii="Arial"/>
          <w:spacing w:val="21"/>
          <w:w w:val="135"/>
          <w:sz w:val="14"/>
        </w:rPr>
        <w:t xml:space="preserve"> </w:t>
      </w:r>
      <w:proofErr w:type="gramStart"/>
      <w:r>
        <w:rPr>
          <w:rFonts w:ascii="Arial"/>
          <w:spacing w:val="-2"/>
          <w:w w:val="135"/>
          <w:sz w:val="14"/>
        </w:rPr>
        <w:t>1</w:t>
      </w:r>
      <w:r>
        <w:rPr>
          <w:i/>
          <w:spacing w:val="-2"/>
          <w:w w:val="135"/>
          <w:sz w:val="14"/>
        </w:rPr>
        <w:t>,...</w:t>
      </w:r>
      <w:proofErr w:type="gramEnd"/>
      <w:r>
        <w:rPr>
          <w:i/>
          <w:spacing w:val="-2"/>
          <w:w w:val="135"/>
          <w:sz w:val="14"/>
        </w:rPr>
        <w:t>,K</w:t>
      </w:r>
    </w:p>
    <w:p w14:paraId="7AC87AD6" w14:textId="77777777" w:rsidR="00DB4E42" w:rsidRDefault="00EE7020">
      <w:pPr>
        <w:pStyle w:val="BodyText"/>
        <w:spacing w:before="28"/>
        <w:ind w:left="22"/>
      </w:pPr>
      <w:r>
        <w:br w:type="column"/>
      </w:r>
      <w:r>
        <w:t>represents</w:t>
      </w:r>
      <w:r>
        <w:rPr>
          <w:spacing w:val="-10"/>
        </w:rPr>
        <w:t xml:space="preserve"> </w:t>
      </w:r>
      <w:r>
        <w:rPr>
          <w:spacing w:val="-5"/>
        </w:rPr>
        <w:t>the</w:t>
      </w:r>
    </w:p>
    <w:p w14:paraId="781D5422" w14:textId="77777777" w:rsidR="00DB4E42" w:rsidRDefault="00EE7020">
      <w:pPr>
        <w:pStyle w:val="BodyText"/>
        <w:spacing w:line="104" w:lineRule="exact"/>
        <w:ind w:left="119"/>
      </w:pPr>
      <w:r>
        <w:br w:type="column"/>
      </w:r>
      <w:r>
        <w:t>different</w:t>
      </w:r>
      <w:r>
        <w:rPr>
          <w:spacing w:val="1"/>
        </w:rPr>
        <w:t xml:space="preserve"> </w:t>
      </w:r>
      <w:r>
        <w:t>intermediate</w:t>
      </w:r>
      <w:r>
        <w:rPr>
          <w:spacing w:val="1"/>
        </w:rPr>
        <w:t xml:space="preserve"> </w:t>
      </w:r>
      <w:r>
        <w:t>information</w:t>
      </w:r>
      <w:r>
        <w:rPr>
          <w:spacing w:val="1"/>
        </w:rPr>
        <w:t xml:space="preserve"> </w:t>
      </w:r>
      <w:r>
        <w:t>more</w:t>
      </w:r>
      <w:r>
        <w:rPr>
          <w:spacing w:val="1"/>
        </w:rPr>
        <w:t xml:space="preserve"> </w:t>
      </w:r>
      <w:r>
        <w:t>effectively</w:t>
      </w:r>
      <w:r>
        <w:rPr>
          <w:spacing w:val="2"/>
        </w:rPr>
        <w:t xml:space="preserve"> </w:t>
      </w:r>
      <w:r>
        <w:t>in</w:t>
      </w:r>
      <w:r>
        <w:rPr>
          <w:spacing w:val="1"/>
        </w:rPr>
        <w:t xml:space="preserve"> </w:t>
      </w:r>
      <w:r>
        <w:rPr>
          <w:spacing w:val="-2"/>
        </w:rPr>
        <w:t>forward</w:t>
      </w:r>
    </w:p>
    <w:p w14:paraId="183187E0" w14:textId="77777777" w:rsidR="00DB4E42" w:rsidRDefault="00EE7020">
      <w:pPr>
        <w:pStyle w:val="BodyText"/>
        <w:spacing w:before="9"/>
        <w:ind w:left="119"/>
      </w:pPr>
      <w:r>
        <w:t>propagation,</w:t>
      </w:r>
      <w:r>
        <w:rPr>
          <w:spacing w:val="-3"/>
        </w:rPr>
        <w:t xml:space="preserve"> </w:t>
      </w:r>
      <w:r>
        <w:t>four</w:t>
      </w:r>
      <w:r>
        <w:rPr>
          <w:spacing w:val="-2"/>
        </w:rPr>
        <w:t xml:space="preserve"> </w:t>
      </w:r>
      <w:r>
        <w:t>kinds</w:t>
      </w:r>
      <w:r>
        <w:rPr>
          <w:spacing w:val="-3"/>
        </w:rPr>
        <w:t xml:space="preserve"> </w:t>
      </w:r>
      <w:r>
        <w:t>of</w:t>
      </w:r>
      <w:r>
        <w:rPr>
          <w:spacing w:val="-2"/>
        </w:rPr>
        <w:t xml:space="preserve"> </w:t>
      </w:r>
      <w:r>
        <w:t>convolution</w:t>
      </w:r>
      <w:r>
        <w:rPr>
          <w:spacing w:val="-3"/>
        </w:rPr>
        <w:t xml:space="preserve"> </w:t>
      </w:r>
      <w:r>
        <w:t>blocks,</w:t>
      </w:r>
      <w:r>
        <w:rPr>
          <w:spacing w:val="-2"/>
        </w:rPr>
        <w:t xml:space="preserve"> </w:t>
      </w:r>
      <w:r>
        <w:t>shown</w:t>
      </w:r>
      <w:r>
        <w:rPr>
          <w:spacing w:val="-2"/>
        </w:rPr>
        <w:t xml:space="preserve"> </w:t>
      </w:r>
      <w:r>
        <w:t>in</w:t>
      </w:r>
      <w:r>
        <w:rPr>
          <w:spacing w:val="-3"/>
        </w:rPr>
        <w:t xml:space="preserve"> </w:t>
      </w:r>
      <w:r>
        <w:rPr>
          <w:spacing w:val="-2"/>
        </w:rPr>
        <w:t>figure</w:t>
      </w:r>
    </w:p>
    <w:p w14:paraId="3F366907" w14:textId="77777777" w:rsidR="00DB4E42" w:rsidRDefault="00DB4E42">
      <w:pPr>
        <w:sectPr w:rsidR="00DB4E42">
          <w:type w:val="continuous"/>
          <w:pgSz w:w="12240" w:h="15840"/>
          <w:pgMar w:top="1000" w:right="800" w:bottom="280" w:left="860" w:header="464" w:footer="0" w:gutter="0"/>
          <w:cols w:num="5" w:space="720" w:equalWidth="0">
            <w:col w:w="2231" w:space="40"/>
            <w:col w:w="279" w:space="39"/>
            <w:col w:w="1389" w:space="39"/>
            <w:col w:w="1164" w:space="80"/>
            <w:col w:w="5319"/>
          </w:cols>
        </w:sectPr>
      </w:pPr>
    </w:p>
    <w:p w14:paraId="2568046A" w14:textId="77777777" w:rsidR="00DB4E42" w:rsidRDefault="00EE7020">
      <w:pPr>
        <w:pStyle w:val="BodyText"/>
        <w:spacing w:line="249" w:lineRule="auto"/>
        <w:ind w:left="119" w:right="38"/>
        <w:jc w:val="both"/>
      </w:pPr>
      <w:r>
        <w:t xml:space="preserve">maximum number of nodes in all subgraphs. For the subgraph </w:t>
      </w:r>
      <w:r>
        <w:rPr>
          <w:i/>
          <w:w w:val="115"/>
        </w:rPr>
        <w:t>G</w:t>
      </w:r>
      <w:r>
        <w:rPr>
          <w:rFonts w:ascii="Arial"/>
          <w:w w:val="115"/>
          <w:vertAlign w:val="superscript"/>
        </w:rPr>
        <w:t>(</w:t>
      </w:r>
      <w:r>
        <w:rPr>
          <w:i/>
          <w:w w:val="115"/>
          <w:vertAlign w:val="superscript"/>
        </w:rPr>
        <w:t>k</w:t>
      </w:r>
      <w:r>
        <w:rPr>
          <w:rFonts w:ascii="Arial"/>
          <w:w w:val="115"/>
          <w:vertAlign w:val="superscript"/>
        </w:rPr>
        <w:t>)</w:t>
      </w:r>
      <w:r>
        <w:rPr>
          <w:rFonts w:ascii="Arial"/>
          <w:w w:val="115"/>
        </w:rPr>
        <w:t xml:space="preserve"> </w:t>
      </w:r>
      <w:r>
        <w:rPr>
          <w:w w:val="105"/>
        </w:rPr>
        <w:t xml:space="preserve">owns </w:t>
      </w:r>
      <w:proofErr w:type="spellStart"/>
      <w:r>
        <w:rPr>
          <w:i/>
          <w:w w:val="115"/>
        </w:rPr>
        <w:t>N</w:t>
      </w:r>
      <w:r>
        <w:rPr>
          <w:i/>
          <w:w w:val="115"/>
          <w:vertAlign w:val="subscript"/>
        </w:rPr>
        <w:t>k</w:t>
      </w:r>
      <w:proofErr w:type="spellEnd"/>
      <w:r>
        <w:rPr>
          <w:i/>
          <w:w w:val="115"/>
        </w:rPr>
        <w:t xml:space="preserve"> </w:t>
      </w:r>
      <w:r>
        <w:rPr>
          <w:w w:val="105"/>
        </w:rPr>
        <w:t xml:space="preserve">nodes, the </w:t>
      </w:r>
      <w:proofErr w:type="spellStart"/>
      <w:r>
        <w:rPr>
          <w:w w:val="105"/>
        </w:rPr>
        <w:t>lst</w:t>
      </w:r>
      <w:proofErr w:type="spellEnd"/>
      <w:r>
        <w:rPr>
          <w:w w:val="105"/>
        </w:rPr>
        <w:t xml:space="preserve"> pooling operation is expressed </w:t>
      </w:r>
      <w:r>
        <w:rPr>
          <w:spacing w:val="-4"/>
          <w:w w:val="105"/>
        </w:rPr>
        <w:t>as:</w:t>
      </w:r>
    </w:p>
    <w:p w14:paraId="227E2C4E" w14:textId="77777777" w:rsidR="00DB4E42" w:rsidRDefault="00DB4E42">
      <w:pPr>
        <w:pStyle w:val="BodyText"/>
        <w:spacing w:before="4"/>
      </w:pPr>
    </w:p>
    <w:p w14:paraId="5D765EFC" w14:textId="77777777" w:rsidR="00DB4E42" w:rsidRDefault="00EE7020">
      <w:pPr>
        <w:tabs>
          <w:tab w:val="left" w:pos="4908"/>
        </w:tabs>
        <w:ind w:left="2083"/>
        <w:rPr>
          <w:sz w:val="20"/>
        </w:rPr>
      </w:pPr>
      <w:r>
        <w:pict w14:anchorId="4E373526">
          <v:shape id="docshape7" o:spid="_x0000_s2063" type="#_x0000_t202" alt="" style="position:absolute;left:0;text-align:left;margin-left:186.5pt;margin-top:6.55pt;width:2.55pt;height:7pt;z-index:-16072192;mso-wrap-style:square;mso-wrap-edited:f;mso-width-percent:0;mso-height-percent:0;mso-position-horizontal-relative:page;mso-width-percent:0;mso-height-percent:0;v-text-anchor:top" filled="f" stroked="f">
            <v:textbox inset="0,0,0,0">
              <w:txbxContent>
                <w:p w14:paraId="435D86D1" w14:textId="77777777" w:rsidR="00DB4E42" w:rsidRDefault="00EE7020">
                  <w:pPr>
                    <w:spacing w:line="135" w:lineRule="exact"/>
                    <w:rPr>
                      <w:i/>
                      <w:sz w:val="14"/>
                    </w:rPr>
                  </w:pPr>
                  <w:r>
                    <w:rPr>
                      <w:i/>
                      <w:w w:val="129"/>
                      <w:sz w:val="14"/>
                    </w:rPr>
                    <w:t>l</w:t>
                  </w:r>
                </w:p>
              </w:txbxContent>
            </v:textbox>
            <w10:wrap anchorx="page"/>
          </v:shape>
        </w:pict>
      </w:r>
      <w:proofErr w:type="spellStart"/>
      <w:r>
        <w:rPr>
          <w:i/>
          <w:w w:val="125"/>
          <w:sz w:val="20"/>
        </w:rPr>
        <w:t>X</w:t>
      </w:r>
      <w:r>
        <w:rPr>
          <w:i/>
          <w:w w:val="125"/>
          <w:sz w:val="20"/>
          <w:vertAlign w:val="subscript"/>
        </w:rPr>
        <w:t>l</w:t>
      </w:r>
      <w:proofErr w:type="spellEnd"/>
      <w:r>
        <w:rPr>
          <w:i/>
          <w:spacing w:val="75"/>
          <w:w w:val="125"/>
          <w:sz w:val="20"/>
        </w:rPr>
        <w:t xml:space="preserve"> </w:t>
      </w:r>
      <w:r>
        <w:rPr>
          <w:w w:val="125"/>
          <w:sz w:val="20"/>
        </w:rPr>
        <w:t>=</w:t>
      </w:r>
      <w:r>
        <w:rPr>
          <w:spacing w:val="66"/>
          <w:w w:val="125"/>
          <w:sz w:val="20"/>
        </w:rPr>
        <w:t xml:space="preserve"> </w:t>
      </w:r>
      <w:r>
        <w:rPr>
          <w:w w:val="125"/>
          <w:sz w:val="20"/>
        </w:rPr>
        <w:t>Θ</w:t>
      </w:r>
      <w:r>
        <w:rPr>
          <w:i/>
          <w:w w:val="125"/>
          <w:sz w:val="20"/>
          <w:vertAlign w:val="superscript"/>
        </w:rPr>
        <w:t>T</w:t>
      </w:r>
      <w:r>
        <w:rPr>
          <w:i/>
          <w:spacing w:val="-31"/>
          <w:w w:val="125"/>
          <w:sz w:val="20"/>
        </w:rPr>
        <w:t xml:space="preserve"> </w:t>
      </w:r>
      <w:r>
        <w:rPr>
          <w:i/>
          <w:spacing w:val="-12"/>
          <w:w w:val="120"/>
          <w:sz w:val="20"/>
        </w:rPr>
        <w:t>X</w:t>
      </w:r>
      <w:r>
        <w:rPr>
          <w:i/>
          <w:sz w:val="20"/>
        </w:rPr>
        <w:tab/>
      </w:r>
      <w:r>
        <w:rPr>
          <w:spacing w:val="-5"/>
          <w:w w:val="115"/>
          <w:sz w:val="20"/>
        </w:rPr>
        <w:t>(7)</w:t>
      </w:r>
    </w:p>
    <w:p w14:paraId="2126E1A9" w14:textId="77777777" w:rsidR="00DB4E42" w:rsidRDefault="00EE7020">
      <w:pPr>
        <w:pStyle w:val="BodyText"/>
        <w:spacing w:before="139" w:line="249" w:lineRule="auto"/>
        <w:ind w:left="119" w:right="38" w:firstLine="199"/>
        <w:jc w:val="both"/>
      </w:pPr>
      <w:proofErr w:type="spellStart"/>
      <w:r>
        <w:rPr>
          <w:i/>
          <w:w w:val="115"/>
        </w:rPr>
        <w:t>X</w:t>
      </w:r>
      <w:r>
        <w:rPr>
          <w:i/>
          <w:w w:val="115"/>
          <w:vertAlign w:val="subscript"/>
        </w:rPr>
        <w:t>l</w:t>
      </w:r>
      <w:proofErr w:type="spellEnd"/>
      <w:r>
        <w:rPr>
          <w:i/>
          <w:spacing w:val="32"/>
          <w:w w:val="115"/>
        </w:rPr>
        <w:t xml:space="preserve"> </w:t>
      </w:r>
      <w:r>
        <w:t>indicates</w:t>
      </w:r>
      <w:r>
        <w:rPr>
          <w:spacing w:val="28"/>
        </w:rPr>
        <w:t xml:space="preserve"> </w:t>
      </w:r>
      <w:r>
        <w:t>the</w:t>
      </w:r>
      <w:r>
        <w:rPr>
          <w:spacing w:val="28"/>
        </w:rPr>
        <w:t xml:space="preserve"> </w:t>
      </w:r>
      <w:r>
        <w:t>result</w:t>
      </w:r>
      <w:r>
        <w:rPr>
          <w:spacing w:val="28"/>
        </w:rPr>
        <w:t xml:space="preserve"> </w:t>
      </w:r>
      <w:r>
        <w:t>of</w:t>
      </w:r>
      <w:r>
        <w:rPr>
          <w:spacing w:val="28"/>
        </w:rPr>
        <w:t xml:space="preserve"> </w:t>
      </w:r>
      <w:r>
        <w:t>the</w:t>
      </w:r>
      <w:r>
        <w:rPr>
          <w:spacing w:val="28"/>
        </w:rPr>
        <w:t xml:space="preserve"> </w:t>
      </w:r>
      <w:r>
        <w:t>L-</w:t>
      </w:r>
      <w:proofErr w:type="spellStart"/>
      <w:r>
        <w:t>th</w:t>
      </w:r>
      <w:proofErr w:type="spellEnd"/>
      <w:r>
        <w:rPr>
          <w:spacing w:val="28"/>
        </w:rPr>
        <w:t xml:space="preserve"> </w:t>
      </w:r>
      <w:r>
        <w:t>pooling</w:t>
      </w:r>
      <w:r>
        <w:rPr>
          <w:spacing w:val="28"/>
        </w:rPr>
        <w:t xml:space="preserve"> </w:t>
      </w:r>
      <w:r>
        <w:t>operation.</w:t>
      </w:r>
      <w:r>
        <w:rPr>
          <w:spacing w:val="28"/>
        </w:rPr>
        <w:t xml:space="preserve"> </w:t>
      </w:r>
      <w:r>
        <w:t>The k-</w:t>
      </w:r>
      <w:proofErr w:type="spellStart"/>
      <w:r>
        <w:t>th</w:t>
      </w:r>
      <w:proofErr w:type="spellEnd"/>
      <w:r>
        <w:t xml:space="preserve"> row of </w:t>
      </w:r>
      <w:proofErr w:type="spellStart"/>
      <w:r>
        <w:rPr>
          <w:i/>
          <w:w w:val="115"/>
        </w:rPr>
        <w:t>X</w:t>
      </w:r>
      <w:r>
        <w:rPr>
          <w:i/>
          <w:w w:val="115"/>
          <w:vertAlign w:val="subscript"/>
        </w:rPr>
        <w:t>l</w:t>
      </w:r>
      <w:proofErr w:type="spellEnd"/>
      <w:r>
        <w:rPr>
          <w:i/>
          <w:w w:val="115"/>
        </w:rPr>
        <w:t xml:space="preserve"> </w:t>
      </w:r>
      <w:r>
        <w:t>contains the information of the k-</w:t>
      </w:r>
      <w:proofErr w:type="spellStart"/>
      <w:r>
        <w:t>th</w:t>
      </w:r>
      <w:proofErr w:type="spellEnd"/>
      <w:r>
        <w:t xml:space="preserve"> subgraph, that is, the k-</w:t>
      </w:r>
      <w:proofErr w:type="spellStart"/>
      <w:r>
        <w:t>th</w:t>
      </w:r>
      <w:proofErr w:type="spellEnd"/>
      <w:r>
        <w:t xml:space="preserve"> super node. Based on the above structure, we can construct </w:t>
      </w:r>
      <w:proofErr w:type="spellStart"/>
      <w:r>
        <w:rPr>
          <w:i/>
          <w:w w:val="115"/>
        </w:rPr>
        <w:t>N</w:t>
      </w:r>
      <w:r>
        <w:rPr>
          <w:i/>
          <w:w w:val="115"/>
          <w:vertAlign w:val="subscript"/>
        </w:rPr>
        <w:t>max</w:t>
      </w:r>
      <w:proofErr w:type="spellEnd"/>
      <w:r>
        <w:rPr>
          <w:i/>
          <w:w w:val="115"/>
        </w:rPr>
        <w:t xml:space="preserve"> </w:t>
      </w:r>
      <w:r>
        <w:t>times of pooling operation, and combine the</w:t>
      </w:r>
      <w:r>
        <w:rPr>
          <w:spacing w:val="-6"/>
        </w:rPr>
        <w:t xml:space="preserve"> </w:t>
      </w:r>
      <w:r>
        <w:t>results</w:t>
      </w:r>
      <w:r>
        <w:rPr>
          <w:spacing w:val="-5"/>
        </w:rPr>
        <w:t xml:space="preserve"> </w:t>
      </w:r>
      <w:r>
        <w:t>of</w:t>
      </w:r>
      <w:r>
        <w:rPr>
          <w:spacing w:val="-6"/>
        </w:rPr>
        <w:t xml:space="preserve"> </w:t>
      </w:r>
      <w:r>
        <w:t>all</w:t>
      </w:r>
      <w:r>
        <w:rPr>
          <w:spacing w:val="-6"/>
        </w:rPr>
        <w:t xml:space="preserve"> </w:t>
      </w:r>
      <w:r>
        <w:t>pooling</w:t>
      </w:r>
      <w:r>
        <w:rPr>
          <w:spacing w:val="-5"/>
        </w:rPr>
        <w:t xml:space="preserve"> </w:t>
      </w:r>
      <w:r>
        <w:t>operations</w:t>
      </w:r>
      <w:r>
        <w:rPr>
          <w:spacing w:val="-6"/>
        </w:rPr>
        <w:t xml:space="preserve"> </w:t>
      </w:r>
      <w:r>
        <w:t>to</w:t>
      </w:r>
      <w:r>
        <w:rPr>
          <w:spacing w:val="-6"/>
        </w:rPr>
        <w:t xml:space="preserve"> </w:t>
      </w:r>
      <w:r>
        <w:t>form</w:t>
      </w:r>
      <w:r>
        <w:rPr>
          <w:spacing w:val="-5"/>
        </w:rPr>
        <w:t xml:space="preserve"> </w:t>
      </w:r>
      <w:r>
        <w:t>the</w:t>
      </w:r>
      <w:r>
        <w:rPr>
          <w:spacing w:val="-6"/>
        </w:rPr>
        <w:t xml:space="preserve"> </w:t>
      </w:r>
      <w:r>
        <w:t>coarsen</w:t>
      </w:r>
      <w:r>
        <w:rPr>
          <w:spacing w:val="-6"/>
        </w:rPr>
        <w:t xml:space="preserve"> </w:t>
      </w:r>
      <w:r>
        <w:rPr>
          <w:spacing w:val="-2"/>
        </w:rPr>
        <w:t>matrix.</w:t>
      </w:r>
    </w:p>
    <w:p w14:paraId="6BABCA63" w14:textId="77777777" w:rsidR="00DB4E42" w:rsidRDefault="00EE7020">
      <w:pPr>
        <w:pStyle w:val="BodyText"/>
        <w:spacing w:before="8" w:line="249" w:lineRule="auto"/>
        <w:ind w:left="119" w:right="177"/>
        <w:jc w:val="both"/>
      </w:pPr>
      <w:r>
        <w:br w:type="column"/>
      </w:r>
      <w:r>
        <w:t>6, are designed acco</w:t>
      </w:r>
      <w:r>
        <w:t>rding to the different grid sizes of feature mapping.</w:t>
      </w:r>
      <w:r>
        <w:rPr>
          <w:spacing w:val="25"/>
        </w:rPr>
        <w:t xml:space="preserve"> </w:t>
      </w:r>
      <w:r>
        <w:t>At</w:t>
      </w:r>
      <w:r>
        <w:rPr>
          <w:spacing w:val="26"/>
        </w:rPr>
        <w:t xml:space="preserve"> </w:t>
      </w:r>
      <w:r>
        <w:t>the</w:t>
      </w:r>
      <w:r>
        <w:rPr>
          <w:spacing w:val="25"/>
        </w:rPr>
        <w:t xml:space="preserve"> </w:t>
      </w:r>
      <w:r>
        <w:t>same</w:t>
      </w:r>
      <w:r>
        <w:rPr>
          <w:spacing w:val="25"/>
        </w:rPr>
        <w:t xml:space="preserve"> </w:t>
      </w:r>
      <w:r>
        <w:t>time,</w:t>
      </w:r>
      <w:r>
        <w:rPr>
          <w:spacing w:val="26"/>
        </w:rPr>
        <w:t xml:space="preserve"> </w:t>
      </w:r>
      <w:r>
        <w:t>the</w:t>
      </w:r>
      <w:r>
        <w:rPr>
          <w:spacing w:val="25"/>
        </w:rPr>
        <w:t xml:space="preserve"> </w:t>
      </w:r>
      <w:r>
        <w:t>reduction</w:t>
      </w:r>
      <w:r>
        <w:rPr>
          <w:spacing w:val="25"/>
        </w:rPr>
        <w:t xml:space="preserve"> </w:t>
      </w:r>
      <w:r>
        <w:t>block</w:t>
      </w:r>
      <w:r>
        <w:rPr>
          <w:spacing w:val="26"/>
        </w:rPr>
        <w:t xml:space="preserve"> </w:t>
      </w:r>
      <w:r>
        <w:t>is</w:t>
      </w:r>
      <w:r>
        <w:rPr>
          <w:spacing w:val="25"/>
        </w:rPr>
        <w:t xml:space="preserve"> </w:t>
      </w:r>
      <w:r>
        <w:t>designed to</w:t>
      </w:r>
      <w:r>
        <w:rPr>
          <w:spacing w:val="30"/>
        </w:rPr>
        <w:t xml:space="preserve"> </w:t>
      </w:r>
      <w:r>
        <w:t>increase</w:t>
      </w:r>
      <w:r>
        <w:rPr>
          <w:spacing w:val="30"/>
        </w:rPr>
        <w:t xml:space="preserve"> </w:t>
      </w:r>
      <w:r>
        <w:t>the</w:t>
      </w:r>
      <w:r>
        <w:rPr>
          <w:spacing w:val="30"/>
        </w:rPr>
        <w:t xml:space="preserve"> </w:t>
      </w:r>
      <w:r>
        <w:t>deep</w:t>
      </w:r>
      <w:r>
        <w:rPr>
          <w:spacing w:val="30"/>
        </w:rPr>
        <w:t xml:space="preserve"> </w:t>
      </w:r>
      <w:r>
        <w:t>receptive</w:t>
      </w:r>
      <w:r>
        <w:rPr>
          <w:spacing w:val="30"/>
        </w:rPr>
        <w:t xml:space="preserve"> </w:t>
      </w:r>
      <w:proofErr w:type="gramStart"/>
      <w:r>
        <w:t>field,</w:t>
      </w:r>
      <w:r>
        <w:rPr>
          <w:spacing w:val="30"/>
        </w:rPr>
        <w:t xml:space="preserve"> </w:t>
      </w:r>
      <w:r>
        <w:t>and</w:t>
      </w:r>
      <w:proofErr w:type="gramEnd"/>
      <w:r>
        <w:rPr>
          <w:spacing w:val="30"/>
        </w:rPr>
        <w:t xml:space="preserve"> </w:t>
      </w:r>
      <w:r>
        <w:t>halve</w:t>
      </w:r>
      <w:r>
        <w:rPr>
          <w:spacing w:val="30"/>
        </w:rPr>
        <w:t xml:space="preserve"> </w:t>
      </w:r>
      <w:r>
        <w:t>the</w:t>
      </w:r>
      <w:r>
        <w:rPr>
          <w:spacing w:val="30"/>
        </w:rPr>
        <w:t xml:space="preserve"> </w:t>
      </w:r>
      <w:r>
        <w:t>grid</w:t>
      </w:r>
      <w:r>
        <w:rPr>
          <w:spacing w:val="30"/>
        </w:rPr>
        <w:t xml:space="preserve"> </w:t>
      </w:r>
      <w:r>
        <w:t>size of the feature map by applying all operations in steps of 2. According to the Convention of modern CNN Architecture [71]–[73], when the grid size of the feature graph is halved,</w:t>
      </w:r>
      <w:r>
        <w:rPr>
          <w:spacing w:val="40"/>
        </w:rPr>
        <w:t xml:space="preserve"> </w:t>
      </w:r>
      <w:r>
        <w:t>we double the number of channels (filters) of the block to maintain a rou</w:t>
      </w:r>
      <w:r>
        <w:t>ghly constant hidden state dimension.</w:t>
      </w:r>
    </w:p>
    <w:p w14:paraId="3880286F" w14:textId="77777777" w:rsidR="00DB4E42" w:rsidRDefault="00EE7020">
      <w:pPr>
        <w:pStyle w:val="BodyText"/>
        <w:spacing w:before="4" w:line="249" w:lineRule="auto"/>
        <w:ind w:left="119" w:right="177" w:firstLine="199"/>
        <w:jc w:val="both"/>
      </w:pPr>
      <w:r>
        <w:t xml:space="preserve">Inception </w:t>
      </w:r>
      <w:proofErr w:type="spellStart"/>
      <w:r>
        <w:t>ResNet</w:t>
      </w:r>
      <w:proofErr w:type="spellEnd"/>
      <w:r>
        <w:t xml:space="preserve"> is a kind of deep convolution model. It is designed to divide images into 1000 categories in the field of image</w:t>
      </w:r>
      <w:r>
        <w:rPr>
          <w:spacing w:val="29"/>
        </w:rPr>
        <w:t xml:space="preserve"> </w:t>
      </w:r>
      <w:proofErr w:type="gramStart"/>
      <w:r>
        <w:t>classification,</w:t>
      </w:r>
      <w:r>
        <w:rPr>
          <w:spacing w:val="30"/>
        </w:rPr>
        <w:t xml:space="preserve"> </w:t>
      </w:r>
      <w:r>
        <w:t>and</w:t>
      </w:r>
      <w:proofErr w:type="gramEnd"/>
      <w:r>
        <w:rPr>
          <w:spacing w:val="29"/>
        </w:rPr>
        <w:t xml:space="preserve"> </w:t>
      </w:r>
      <w:r>
        <w:t>shows</w:t>
      </w:r>
      <w:r>
        <w:rPr>
          <w:spacing w:val="30"/>
        </w:rPr>
        <w:t xml:space="preserve"> </w:t>
      </w:r>
      <w:r>
        <w:t>very</w:t>
      </w:r>
      <w:r>
        <w:rPr>
          <w:spacing w:val="29"/>
        </w:rPr>
        <w:t xml:space="preserve"> </w:t>
      </w:r>
      <w:r>
        <w:t>excellent</w:t>
      </w:r>
      <w:r>
        <w:rPr>
          <w:spacing w:val="30"/>
        </w:rPr>
        <w:t xml:space="preserve"> </w:t>
      </w:r>
      <w:r>
        <w:rPr>
          <w:spacing w:val="-2"/>
        </w:rPr>
        <w:t>performance.</w:t>
      </w:r>
    </w:p>
    <w:p w14:paraId="279BF687" w14:textId="77777777" w:rsidR="00DB4E42" w:rsidRDefault="00DB4E42">
      <w:pPr>
        <w:spacing w:line="249" w:lineRule="auto"/>
        <w:jc w:val="both"/>
        <w:sectPr w:rsidR="00DB4E42">
          <w:type w:val="continuous"/>
          <w:pgSz w:w="12240" w:h="15840"/>
          <w:pgMar w:top="1000" w:right="800" w:bottom="280" w:left="860" w:header="464" w:footer="0" w:gutter="0"/>
          <w:cols w:num="2" w:space="720" w:equalWidth="0">
            <w:col w:w="5181" w:space="79"/>
            <w:col w:w="5320"/>
          </w:cols>
        </w:sectPr>
      </w:pPr>
    </w:p>
    <w:p w14:paraId="254D6878" w14:textId="77777777" w:rsidR="00DB4E42" w:rsidRDefault="00EE7020">
      <w:pPr>
        <w:spacing w:before="112"/>
        <w:ind w:left="1285"/>
        <w:rPr>
          <w:i/>
          <w:sz w:val="20"/>
        </w:rPr>
      </w:pPr>
      <w:proofErr w:type="spellStart"/>
      <w:r>
        <w:rPr>
          <w:i/>
          <w:w w:val="125"/>
          <w:sz w:val="20"/>
        </w:rPr>
        <w:t>X</w:t>
      </w:r>
      <w:r>
        <w:rPr>
          <w:i/>
          <w:w w:val="125"/>
          <w:sz w:val="20"/>
          <w:vertAlign w:val="subscript"/>
        </w:rPr>
        <w:t>coar</w:t>
      </w:r>
      <w:proofErr w:type="spellEnd"/>
      <w:r>
        <w:rPr>
          <w:i/>
          <w:spacing w:val="76"/>
          <w:w w:val="125"/>
          <w:sz w:val="20"/>
        </w:rPr>
        <w:t xml:space="preserve"> </w:t>
      </w:r>
      <w:r>
        <w:rPr>
          <w:w w:val="125"/>
          <w:sz w:val="20"/>
        </w:rPr>
        <w:t>=</w:t>
      </w:r>
      <w:r>
        <w:rPr>
          <w:spacing w:val="62"/>
          <w:w w:val="125"/>
          <w:sz w:val="20"/>
        </w:rPr>
        <w:t xml:space="preserve"> </w:t>
      </w:r>
      <w:r>
        <w:rPr>
          <w:w w:val="125"/>
          <w:sz w:val="20"/>
        </w:rPr>
        <w:t>[</w:t>
      </w:r>
      <w:r>
        <w:rPr>
          <w:i/>
          <w:w w:val="125"/>
          <w:sz w:val="20"/>
        </w:rPr>
        <w:t>X</w:t>
      </w:r>
      <w:r>
        <w:rPr>
          <w:rFonts w:ascii="Arial"/>
          <w:w w:val="125"/>
          <w:sz w:val="20"/>
          <w:vertAlign w:val="subscript"/>
        </w:rPr>
        <w:t>0</w:t>
      </w:r>
      <w:r>
        <w:rPr>
          <w:i/>
          <w:w w:val="125"/>
          <w:sz w:val="20"/>
        </w:rPr>
        <w:t>,</w:t>
      </w:r>
      <w:r>
        <w:rPr>
          <w:i/>
          <w:spacing w:val="-30"/>
          <w:w w:val="125"/>
          <w:sz w:val="20"/>
        </w:rPr>
        <w:t xml:space="preserve"> </w:t>
      </w:r>
      <w:r>
        <w:rPr>
          <w:i/>
          <w:w w:val="125"/>
          <w:sz w:val="20"/>
        </w:rPr>
        <w:t>...,</w:t>
      </w:r>
      <w:r>
        <w:rPr>
          <w:i/>
          <w:spacing w:val="-29"/>
          <w:w w:val="125"/>
          <w:sz w:val="20"/>
        </w:rPr>
        <w:t xml:space="preserve"> </w:t>
      </w:r>
      <w:proofErr w:type="spellStart"/>
      <w:r>
        <w:rPr>
          <w:i/>
          <w:w w:val="125"/>
          <w:sz w:val="20"/>
        </w:rPr>
        <w:t>X</w:t>
      </w:r>
      <w:r>
        <w:rPr>
          <w:i/>
          <w:w w:val="125"/>
          <w:sz w:val="20"/>
          <w:vertAlign w:val="subscript"/>
        </w:rPr>
        <w:t>l</w:t>
      </w:r>
      <w:proofErr w:type="spellEnd"/>
      <w:r>
        <w:rPr>
          <w:i/>
          <w:w w:val="125"/>
          <w:sz w:val="20"/>
        </w:rPr>
        <w:t>,</w:t>
      </w:r>
      <w:proofErr w:type="gramStart"/>
      <w:r>
        <w:rPr>
          <w:i/>
          <w:spacing w:val="40"/>
          <w:w w:val="125"/>
          <w:sz w:val="20"/>
        </w:rPr>
        <w:t xml:space="preserve"> </w:t>
      </w:r>
      <w:r>
        <w:rPr>
          <w:i/>
          <w:spacing w:val="-4"/>
          <w:w w:val="125"/>
          <w:sz w:val="20"/>
        </w:rPr>
        <w:t>..</w:t>
      </w:r>
      <w:proofErr w:type="gramEnd"/>
      <w:r>
        <w:rPr>
          <w:i/>
          <w:spacing w:val="-4"/>
          <w:w w:val="125"/>
          <w:sz w:val="20"/>
        </w:rPr>
        <w:t>X</w:t>
      </w:r>
      <w:r>
        <w:rPr>
          <w:i/>
          <w:spacing w:val="-4"/>
          <w:w w:val="125"/>
          <w:sz w:val="20"/>
          <w:vertAlign w:val="subscript"/>
        </w:rPr>
        <w:t>N</w:t>
      </w:r>
    </w:p>
    <w:p w14:paraId="25AD8BC0" w14:textId="77777777" w:rsidR="00DB4E42" w:rsidRDefault="00EE7020">
      <w:pPr>
        <w:rPr>
          <w:i/>
          <w:sz w:val="10"/>
        </w:rPr>
      </w:pPr>
      <w:r>
        <w:br w:type="column"/>
      </w:r>
    </w:p>
    <w:p w14:paraId="0DD71B85" w14:textId="77777777" w:rsidR="00DB4E42" w:rsidRDefault="00DB4E42">
      <w:pPr>
        <w:pStyle w:val="BodyText"/>
        <w:spacing w:before="3"/>
        <w:rPr>
          <w:i/>
          <w:sz w:val="12"/>
        </w:rPr>
      </w:pPr>
    </w:p>
    <w:p w14:paraId="10477DD5" w14:textId="77777777" w:rsidR="00DB4E42" w:rsidRDefault="00EE7020">
      <w:pPr>
        <w:ind w:left="-40"/>
        <w:rPr>
          <w:i/>
          <w:sz w:val="10"/>
        </w:rPr>
      </w:pPr>
      <w:r>
        <w:rPr>
          <w:i/>
          <w:spacing w:val="-5"/>
          <w:w w:val="165"/>
          <w:sz w:val="10"/>
        </w:rPr>
        <w:t>max</w:t>
      </w:r>
    </w:p>
    <w:p w14:paraId="21B316EB" w14:textId="77777777" w:rsidR="00DB4E42" w:rsidRDefault="00EE7020">
      <w:pPr>
        <w:pStyle w:val="BodyText"/>
        <w:tabs>
          <w:tab w:val="left" w:pos="969"/>
        </w:tabs>
        <w:spacing w:before="113"/>
        <w:ind w:left="-20"/>
      </w:pPr>
      <w:r>
        <w:br w:type="column"/>
      </w:r>
      <w:r>
        <w:rPr>
          <w:spacing w:val="-10"/>
        </w:rPr>
        <w:t>]</w:t>
      </w:r>
      <w:r>
        <w:tab/>
      </w:r>
      <w:r>
        <w:rPr>
          <w:spacing w:val="-5"/>
        </w:rPr>
        <w:t>(8)</w:t>
      </w:r>
    </w:p>
    <w:p w14:paraId="6E82F43C" w14:textId="77777777" w:rsidR="00DB4E42" w:rsidRDefault="00EE7020">
      <w:pPr>
        <w:pStyle w:val="BodyText"/>
        <w:spacing w:line="230" w:lineRule="exact"/>
        <w:ind w:left="199"/>
      </w:pPr>
      <w:r>
        <w:br w:type="column"/>
      </w:r>
      <w:r>
        <w:t>The</w:t>
      </w:r>
      <w:r>
        <w:rPr>
          <w:spacing w:val="62"/>
        </w:rPr>
        <w:t xml:space="preserve"> </w:t>
      </w:r>
      <w:r>
        <w:t>overall</w:t>
      </w:r>
      <w:r>
        <w:rPr>
          <w:spacing w:val="63"/>
        </w:rPr>
        <w:t xml:space="preserve"> </w:t>
      </w:r>
      <w:r>
        <w:t>architecture</w:t>
      </w:r>
      <w:r>
        <w:rPr>
          <w:spacing w:val="63"/>
        </w:rPr>
        <w:t xml:space="preserve"> </w:t>
      </w:r>
      <w:r>
        <w:t>of</w:t>
      </w:r>
      <w:r>
        <w:rPr>
          <w:spacing w:val="63"/>
        </w:rPr>
        <w:t xml:space="preserve"> </w:t>
      </w:r>
      <w:r>
        <w:t>the</w:t>
      </w:r>
      <w:r>
        <w:rPr>
          <w:spacing w:val="63"/>
        </w:rPr>
        <w:t xml:space="preserve"> </w:t>
      </w:r>
      <w:r>
        <w:t>CNN</w:t>
      </w:r>
      <w:r>
        <w:rPr>
          <w:spacing w:val="63"/>
        </w:rPr>
        <w:t xml:space="preserve"> </w:t>
      </w:r>
      <w:r>
        <w:t>is</w:t>
      </w:r>
      <w:r>
        <w:rPr>
          <w:spacing w:val="63"/>
        </w:rPr>
        <w:t xml:space="preserve"> </w:t>
      </w:r>
      <w:r>
        <w:t>shown</w:t>
      </w:r>
      <w:r>
        <w:rPr>
          <w:spacing w:val="63"/>
        </w:rPr>
        <w:t xml:space="preserve"> </w:t>
      </w:r>
      <w:r>
        <w:t>in</w:t>
      </w:r>
      <w:r>
        <w:rPr>
          <w:spacing w:val="63"/>
        </w:rPr>
        <w:t xml:space="preserve"> </w:t>
      </w:r>
      <w:r>
        <w:rPr>
          <w:spacing w:val="-2"/>
        </w:rPr>
        <w:t>Figure</w:t>
      </w:r>
    </w:p>
    <w:p w14:paraId="30E08AD9" w14:textId="77777777" w:rsidR="00DB4E42" w:rsidRDefault="00EE7020">
      <w:pPr>
        <w:pStyle w:val="ListParagraph"/>
        <w:numPr>
          <w:ilvl w:val="0"/>
          <w:numId w:val="2"/>
        </w:numPr>
        <w:tabs>
          <w:tab w:val="left" w:pos="452"/>
        </w:tabs>
        <w:spacing w:before="9"/>
        <w:ind w:right="0"/>
        <w:rPr>
          <w:sz w:val="20"/>
        </w:rPr>
      </w:pPr>
      <w:r>
        <w:pict w14:anchorId="2CB40F13">
          <v:shape id="docshape8" o:spid="_x0000_s2062" type="#_x0000_t202" alt="" style="position:absolute;left:0;text-align:left;margin-left:525.1pt;margin-top:25.95pt;width:20.5pt;height:17.3pt;z-index:-16071680;mso-wrap-style:square;mso-wrap-edited:f;mso-width-percent:0;mso-height-percent:0;mso-position-horizontal-relative:page;mso-width-percent:0;mso-height-percent:0;v-text-anchor:top" filled="f" stroked="f">
            <v:textbox inset="0,0,0,0">
              <w:txbxContent>
                <w:p w14:paraId="730824F8" w14:textId="77777777" w:rsidR="00DB4E42" w:rsidRDefault="00EE7020">
                  <w:pPr>
                    <w:spacing w:line="202" w:lineRule="exact"/>
                    <w:rPr>
                      <w:rFonts w:ascii="Menlo" w:hAnsi="Menlo"/>
                      <w:i/>
                      <w:sz w:val="20"/>
                    </w:rPr>
                  </w:pPr>
                  <w:r>
                    <w:rPr>
                      <w:rFonts w:ascii="Menlo" w:hAnsi="Menlo"/>
                      <w:i/>
                      <w:w w:val="125"/>
                      <w:sz w:val="20"/>
                    </w:rPr>
                    <w:t>×</w:t>
                  </w:r>
                  <w:r>
                    <w:rPr>
                      <w:rFonts w:ascii="Menlo" w:hAnsi="Menlo"/>
                      <w:i/>
                      <w:spacing w:val="-48"/>
                      <w:w w:val="125"/>
                      <w:sz w:val="20"/>
                    </w:rPr>
                    <w:t xml:space="preserve"> </w:t>
                  </w:r>
                  <w:r>
                    <w:rPr>
                      <w:rFonts w:ascii="Menlo" w:hAnsi="Menlo"/>
                      <w:i/>
                      <w:spacing w:val="-12"/>
                      <w:w w:val="130"/>
                      <w:sz w:val="20"/>
                    </w:rPr>
                    <w:t>×</w:t>
                  </w:r>
                </w:p>
              </w:txbxContent>
            </v:textbox>
            <w10:wrap anchorx="page"/>
          </v:shape>
        </w:pict>
      </w:r>
      <w:r>
        <w:pict w14:anchorId="4959ADAC">
          <v:shape id="docshape9" o:spid="_x0000_s2061" type="#_x0000_t202" alt="" style="position:absolute;left:0;text-align:left;margin-left:376.35pt;margin-top:14pt;width:25.5pt;height:17.3pt;z-index:-16071168;mso-wrap-style:square;mso-wrap-edited:f;mso-width-percent:0;mso-height-percent:0;mso-position-horizontal-relative:page;mso-width-percent:0;mso-height-percent:0;v-text-anchor:top" filled="f" stroked="f">
            <v:textbox inset="0,0,0,0">
              <w:txbxContent>
                <w:p w14:paraId="1A24ADCC" w14:textId="77777777" w:rsidR="00DB4E42" w:rsidRDefault="00EE7020">
                  <w:pPr>
                    <w:spacing w:line="202" w:lineRule="exact"/>
                    <w:rPr>
                      <w:rFonts w:ascii="Menlo" w:hAnsi="Menlo"/>
                      <w:i/>
                      <w:sz w:val="20"/>
                    </w:rPr>
                  </w:pPr>
                  <w:r>
                    <w:rPr>
                      <w:rFonts w:ascii="Menlo" w:hAnsi="Menlo"/>
                      <w:i/>
                      <w:w w:val="130"/>
                      <w:sz w:val="20"/>
                    </w:rPr>
                    <w:t>×</w:t>
                  </w:r>
                  <w:r>
                    <w:rPr>
                      <w:rFonts w:ascii="Menlo" w:hAnsi="Menlo"/>
                      <w:i/>
                      <w:spacing w:val="39"/>
                      <w:w w:val="130"/>
                      <w:sz w:val="20"/>
                    </w:rPr>
                    <w:t xml:space="preserve"> </w:t>
                  </w:r>
                  <w:r>
                    <w:rPr>
                      <w:rFonts w:ascii="Menlo" w:hAnsi="Menlo"/>
                      <w:i/>
                      <w:spacing w:val="-12"/>
                      <w:w w:val="130"/>
                      <w:sz w:val="20"/>
                    </w:rPr>
                    <w:t>×</w:t>
                  </w:r>
                </w:p>
              </w:txbxContent>
            </v:textbox>
            <w10:wrap anchorx="page"/>
          </v:shape>
        </w:pict>
      </w:r>
      <w:r>
        <w:rPr>
          <w:sz w:val="20"/>
        </w:rPr>
        <w:t>The</w:t>
      </w:r>
      <w:r>
        <w:rPr>
          <w:spacing w:val="56"/>
          <w:sz w:val="20"/>
        </w:rPr>
        <w:t xml:space="preserve"> </w:t>
      </w:r>
      <w:r>
        <w:rPr>
          <w:sz w:val="20"/>
        </w:rPr>
        <w:t>input</w:t>
      </w:r>
      <w:r>
        <w:rPr>
          <w:spacing w:val="56"/>
          <w:sz w:val="20"/>
        </w:rPr>
        <w:t xml:space="preserve"> </w:t>
      </w:r>
      <w:r>
        <w:rPr>
          <w:sz w:val="20"/>
        </w:rPr>
        <w:t>size</w:t>
      </w:r>
      <w:r>
        <w:rPr>
          <w:spacing w:val="57"/>
          <w:sz w:val="20"/>
        </w:rPr>
        <w:t xml:space="preserve"> </w:t>
      </w:r>
      <w:r>
        <w:rPr>
          <w:sz w:val="20"/>
        </w:rPr>
        <w:t>is</w:t>
      </w:r>
      <w:r>
        <w:rPr>
          <w:spacing w:val="56"/>
          <w:sz w:val="20"/>
        </w:rPr>
        <w:t xml:space="preserve"> </w:t>
      </w:r>
      <w:r>
        <w:rPr>
          <w:sz w:val="20"/>
        </w:rPr>
        <w:t>29</w:t>
      </w:r>
      <w:r>
        <w:rPr>
          <w:rFonts w:ascii="Menlo" w:hAnsi="Menlo"/>
          <w:i/>
          <w:sz w:val="20"/>
        </w:rPr>
        <w:t>×</w:t>
      </w:r>
      <w:r>
        <w:rPr>
          <w:sz w:val="20"/>
        </w:rPr>
        <w:t>29</w:t>
      </w:r>
      <w:r>
        <w:rPr>
          <w:rFonts w:ascii="Menlo" w:hAnsi="Menlo"/>
          <w:i/>
          <w:sz w:val="20"/>
        </w:rPr>
        <w:t>×</w:t>
      </w:r>
      <w:r>
        <w:rPr>
          <w:sz w:val="20"/>
        </w:rPr>
        <w:t>1,</w:t>
      </w:r>
      <w:r>
        <w:rPr>
          <w:spacing w:val="56"/>
          <w:sz w:val="20"/>
        </w:rPr>
        <w:t xml:space="preserve"> </w:t>
      </w:r>
      <w:r>
        <w:rPr>
          <w:sz w:val="20"/>
        </w:rPr>
        <w:t>and</w:t>
      </w:r>
      <w:r>
        <w:rPr>
          <w:spacing w:val="57"/>
          <w:sz w:val="20"/>
        </w:rPr>
        <w:t xml:space="preserve"> </w:t>
      </w:r>
      <w:r>
        <w:rPr>
          <w:sz w:val="20"/>
        </w:rPr>
        <w:t>the</w:t>
      </w:r>
      <w:r>
        <w:rPr>
          <w:spacing w:val="56"/>
          <w:sz w:val="20"/>
        </w:rPr>
        <w:t xml:space="preserve"> </w:t>
      </w:r>
      <w:r>
        <w:rPr>
          <w:sz w:val="20"/>
        </w:rPr>
        <w:t>input</w:t>
      </w:r>
      <w:r>
        <w:rPr>
          <w:spacing w:val="56"/>
          <w:sz w:val="20"/>
        </w:rPr>
        <w:t xml:space="preserve"> </w:t>
      </w:r>
      <w:r>
        <w:rPr>
          <w:sz w:val="20"/>
        </w:rPr>
        <w:t>data</w:t>
      </w:r>
      <w:r>
        <w:rPr>
          <w:spacing w:val="57"/>
          <w:sz w:val="20"/>
        </w:rPr>
        <w:t xml:space="preserve"> </w:t>
      </w:r>
      <w:r>
        <w:rPr>
          <w:sz w:val="20"/>
        </w:rPr>
        <w:t>size</w:t>
      </w:r>
      <w:r>
        <w:rPr>
          <w:spacing w:val="56"/>
          <w:sz w:val="20"/>
        </w:rPr>
        <w:t xml:space="preserve"> </w:t>
      </w:r>
      <w:r>
        <w:rPr>
          <w:spacing w:val="-5"/>
          <w:sz w:val="20"/>
        </w:rPr>
        <w:t>is</w:t>
      </w:r>
    </w:p>
    <w:p w14:paraId="313B73C9" w14:textId="77777777" w:rsidR="00DB4E42" w:rsidRDefault="00DB4E42">
      <w:pPr>
        <w:rPr>
          <w:sz w:val="20"/>
        </w:rPr>
        <w:sectPr w:rsidR="00DB4E42">
          <w:type w:val="continuous"/>
          <w:pgSz w:w="12240" w:h="15840"/>
          <w:pgMar w:top="1000" w:right="800" w:bottom="280" w:left="860" w:header="464" w:footer="0" w:gutter="0"/>
          <w:cols w:num="4" w:space="720" w:equalWidth="0">
            <w:col w:w="3621" w:space="40"/>
            <w:col w:w="239" w:space="39"/>
            <w:col w:w="1203" w:space="39"/>
            <w:col w:w="5399"/>
          </w:cols>
        </w:sectPr>
      </w:pPr>
    </w:p>
    <w:p w14:paraId="50D5AE66" w14:textId="77777777" w:rsidR="00DB4E42" w:rsidRDefault="00EE7020">
      <w:pPr>
        <w:pStyle w:val="BodyText"/>
        <w:spacing w:before="9" w:line="249" w:lineRule="auto"/>
        <w:ind w:left="119" w:right="38" w:firstLine="199"/>
        <w:jc w:val="both"/>
      </w:pPr>
      <w:r>
        <w:t>In some other graph classification tasks using pooling method, the sum or average method is used to treat each node in</w:t>
      </w:r>
      <w:r>
        <w:rPr>
          <w:spacing w:val="-4"/>
        </w:rPr>
        <w:t xml:space="preserve"> </w:t>
      </w:r>
      <w:r>
        <w:t>the</w:t>
      </w:r>
      <w:r>
        <w:rPr>
          <w:spacing w:val="-4"/>
        </w:rPr>
        <w:t xml:space="preserve"> </w:t>
      </w:r>
      <w:r>
        <w:t>subgraph</w:t>
      </w:r>
      <w:r>
        <w:rPr>
          <w:spacing w:val="-4"/>
        </w:rPr>
        <w:t xml:space="preserve"> </w:t>
      </w:r>
      <w:r>
        <w:t>indiscriminately,</w:t>
      </w:r>
      <w:r>
        <w:rPr>
          <w:spacing w:val="-4"/>
        </w:rPr>
        <w:t xml:space="preserve"> </w:t>
      </w:r>
      <w:r>
        <w:t>and</w:t>
      </w:r>
      <w:r>
        <w:rPr>
          <w:spacing w:val="-4"/>
        </w:rPr>
        <w:t xml:space="preserve"> </w:t>
      </w:r>
      <w:r>
        <w:t>the</w:t>
      </w:r>
      <w:r>
        <w:rPr>
          <w:spacing w:val="-4"/>
        </w:rPr>
        <w:t xml:space="preserve"> </w:t>
      </w:r>
      <w:r>
        <w:t>structure</w:t>
      </w:r>
      <w:r>
        <w:rPr>
          <w:spacing w:val="-4"/>
        </w:rPr>
        <w:t xml:space="preserve"> </w:t>
      </w:r>
      <w:r>
        <w:t>information of nodes in each subgraph cannot be extracted. In our work, we pool the grap</w:t>
      </w:r>
      <w:r>
        <w:t>h data once, and do a graph convolution operation to extract features before and after pooling. Finally, the</w:t>
      </w:r>
      <w:r>
        <w:rPr>
          <w:spacing w:val="-3"/>
        </w:rPr>
        <w:t xml:space="preserve"> </w:t>
      </w:r>
      <w:r>
        <w:t>outputs</w:t>
      </w:r>
      <w:r>
        <w:rPr>
          <w:spacing w:val="-3"/>
        </w:rPr>
        <w:t xml:space="preserve"> </w:t>
      </w:r>
      <w:r>
        <w:t>of</w:t>
      </w:r>
      <w:r>
        <w:rPr>
          <w:spacing w:val="-3"/>
        </w:rPr>
        <w:t xml:space="preserve"> </w:t>
      </w:r>
      <w:r>
        <w:t>the</w:t>
      </w:r>
      <w:r>
        <w:rPr>
          <w:spacing w:val="-3"/>
        </w:rPr>
        <w:t xml:space="preserve"> </w:t>
      </w:r>
      <w:r>
        <w:t>two</w:t>
      </w:r>
      <w:r>
        <w:rPr>
          <w:spacing w:val="-3"/>
        </w:rPr>
        <w:t xml:space="preserve"> </w:t>
      </w:r>
      <w:r>
        <w:t>graph</w:t>
      </w:r>
      <w:r>
        <w:rPr>
          <w:spacing w:val="-3"/>
        </w:rPr>
        <w:t xml:space="preserve"> </w:t>
      </w:r>
      <w:r>
        <w:t>convolutions</w:t>
      </w:r>
      <w:r>
        <w:rPr>
          <w:spacing w:val="-3"/>
        </w:rPr>
        <w:t xml:space="preserve"> </w:t>
      </w:r>
      <w:r>
        <w:t>are</w:t>
      </w:r>
      <w:r>
        <w:rPr>
          <w:spacing w:val="-3"/>
        </w:rPr>
        <w:t xml:space="preserve"> </w:t>
      </w:r>
      <w:r>
        <w:t>transformed</w:t>
      </w:r>
      <w:r>
        <w:rPr>
          <w:spacing w:val="-3"/>
        </w:rPr>
        <w:t xml:space="preserve"> </w:t>
      </w:r>
      <w:r>
        <w:t>into one-dimensional vectors by summation or averaging, and the two one-dimensional vectors are spliced into one input to the full connection layer for classification.</w:t>
      </w:r>
    </w:p>
    <w:p w14:paraId="30906ABA" w14:textId="77777777" w:rsidR="00DB4E42" w:rsidRDefault="00EE7020">
      <w:pPr>
        <w:pStyle w:val="BodyText"/>
        <w:spacing w:before="5" w:line="249" w:lineRule="auto"/>
        <w:ind w:left="28" w:right="177"/>
        <w:jc w:val="right"/>
      </w:pPr>
      <w:r>
        <w:br w:type="column"/>
      </w:r>
      <w:r>
        <w:t>converted</w:t>
      </w:r>
      <w:r>
        <w:rPr>
          <w:spacing w:val="23"/>
        </w:rPr>
        <w:t xml:space="preserve"> </w:t>
      </w:r>
      <w:r>
        <w:t>to</w:t>
      </w:r>
      <w:r>
        <w:rPr>
          <w:spacing w:val="23"/>
        </w:rPr>
        <w:t xml:space="preserve"> </w:t>
      </w:r>
      <w:r>
        <w:t>13</w:t>
      </w:r>
      <w:r>
        <w:rPr>
          <w:spacing w:val="80"/>
        </w:rPr>
        <w:t xml:space="preserve"> </w:t>
      </w:r>
      <w:r>
        <w:t>13</w:t>
      </w:r>
      <w:r>
        <w:rPr>
          <w:spacing w:val="80"/>
        </w:rPr>
        <w:t xml:space="preserve"> </w:t>
      </w:r>
      <w:r>
        <w:t>28</w:t>
      </w:r>
      <w:r>
        <w:rPr>
          <w:spacing w:val="23"/>
        </w:rPr>
        <w:t xml:space="preserve"> </w:t>
      </w:r>
      <w:r>
        <w:t>through</w:t>
      </w:r>
      <w:r>
        <w:rPr>
          <w:spacing w:val="23"/>
        </w:rPr>
        <w:t xml:space="preserve"> </w:t>
      </w:r>
      <w:r>
        <w:t>the</w:t>
      </w:r>
      <w:r>
        <w:rPr>
          <w:spacing w:val="23"/>
        </w:rPr>
        <w:t xml:space="preserve"> </w:t>
      </w:r>
      <w:r>
        <w:t>stem</w:t>
      </w:r>
      <w:r>
        <w:rPr>
          <w:spacing w:val="23"/>
        </w:rPr>
        <w:t xml:space="preserve"> </w:t>
      </w:r>
      <w:r>
        <w:t>module.</w:t>
      </w:r>
      <w:r>
        <w:rPr>
          <w:spacing w:val="23"/>
        </w:rPr>
        <w:t xml:space="preserve"> </w:t>
      </w:r>
      <w:r>
        <w:t>After</w:t>
      </w:r>
      <w:r>
        <w:rPr>
          <w:spacing w:val="23"/>
        </w:rPr>
        <w:t xml:space="preserve"> </w:t>
      </w:r>
      <w:r>
        <w:t>the four</w:t>
      </w:r>
      <w:r>
        <w:rPr>
          <w:spacing w:val="37"/>
        </w:rPr>
        <w:t xml:space="preserve"> </w:t>
      </w:r>
      <w:r>
        <w:t>modules</w:t>
      </w:r>
      <w:r>
        <w:rPr>
          <w:spacing w:val="37"/>
        </w:rPr>
        <w:t xml:space="preserve"> </w:t>
      </w:r>
      <w:r>
        <w:t>optimized</w:t>
      </w:r>
      <w:r>
        <w:rPr>
          <w:spacing w:val="37"/>
        </w:rPr>
        <w:t xml:space="preserve"> </w:t>
      </w:r>
      <w:r>
        <w:t>by</w:t>
      </w:r>
      <w:r>
        <w:rPr>
          <w:spacing w:val="37"/>
        </w:rPr>
        <w:t xml:space="preserve"> </w:t>
      </w:r>
      <w:r>
        <w:t>EA,</w:t>
      </w:r>
      <w:r>
        <w:rPr>
          <w:spacing w:val="37"/>
        </w:rPr>
        <w:t xml:space="preserve"> </w:t>
      </w:r>
      <w:r>
        <w:t>the</w:t>
      </w:r>
      <w:r>
        <w:rPr>
          <w:spacing w:val="37"/>
        </w:rPr>
        <w:t xml:space="preserve"> </w:t>
      </w:r>
      <w:r>
        <w:t>data</w:t>
      </w:r>
      <w:r>
        <w:rPr>
          <w:spacing w:val="37"/>
        </w:rPr>
        <w:t xml:space="preserve"> </w:t>
      </w:r>
      <w:r>
        <w:t>size</w:t>
      </w:r>
      <w:r>
        <w:rPr>
          <w:spacing w:val="37"/>
        </w:rPr>
        <w:t xml:space="preserve"> </w:t>
      </w:r>
      <w:r>
        <w:t>is</w:t>
      </w:r>
      <w:r>
        <w:rPr>
          <w:spacing w:val="37"/>
        </w:rPr>
        <w:t xml:space="preserve"> </w:t>
      </w:r>
      <w:r>
        <w:t>2</w:t>
      </w:r>
      <w:r>
        <w:rPr>
          <w:spacing w:val="80"/>
        </w:rPr>
        <w:t xml:space="preserve"> </w:t>
      </w:r>
      <w:r>
        <w:t>2</w:t>
      </w:r>
      <w:r>
        <w:rPr>
          <w:spacing w:val="80"/>
        </w:rPr>
        <w:t xml:space="preserve"> </w:t>
      </w:r>
      <w:r>
        <w:t>896. Finally,</w:t>
      </w:r>
      <w:r>
        <w:rPr>
          <w:spacing w:val="26"/>
        </w:rPr>
        <w:t xml:space="preserve"> </w:t>
      </w:r>
      <w:r>
        <w:t>the</w:t>
      </w:r>
      <w:r>
        <w:rPr>
          <w:spacing w:val="26"/>
        </w:rPr>
        <w:t xml:space="preserve"> </w:t>
      </w:r>
      <w:r>
        <w:t>data</w:t>
      </w:r>
      <w:r>
        <w:rPr>
          <w:spacing w:val="26"/>
        </w:rPr>
        <w:t xml:space="preserve"> </w:t>
      </w:r>
      <w:r>
        <w:t>are</w:t>
      </w:r>
      <w:r>
        <w:rPr>
          <w:spacing w:val="26"/>
        </w:rPr>
        <w:t xml:space="preserve"> </w:t>
      </w:r>
      <w:r>
        <w:t>transformed</w:t>
      </w:r>
      <w:r>
        <w:rPr>
          <w:spacing w:val="26"/>
        </w:rPr>
        <w:t xml:space="preserve"> </w:t>
      </w:r>
      <w:r>
        <w:t>into</w:t>
      </w:r>
      <w:r>
        <w:rPr>
          <w:spacing w:val="26"/>
        </w:rPr>
        <w:t xml:space="preserve"> </w:t>
      </w:r>
      <w:r>
        <w:t>a</w:t>
      </w:r>
      <w:r>
        <w:rPr>
          <w:spacing w:val="26"/>
        </w:rPr>
        <w:t xml:space="preserve"> </w:t>
      </w:r>
      <w:r>
        <w:t>binary</w:t>
      </w:r>
      <w:r>
        <w:rPr>
          <w:spacing w:val="26"/>
        </w:rPr>
        <w:t xml:space="preserve"> </w:t>
      </w:r>
      <w:r>
        <w:t>classification vector</w:t>
      </w:r>
      <w:r>
        <w:rPr>
          <w:spacing w:val="40"/>
        </w:rPr>
        <w:t xml:space="preserve"> </w:t>
      </w:r>
      <w:r>
        <w:t>with</w:t>
      </w:r>
      <w:r>
        <w:rPr>
          <w:spacing w:val="40"/>
        </w:rPr>
        <w:t xml:space="preserve"> </w:t>
      </w:r>
      <w:r>
        <w:t>dimension</w:t>
      </w:r>
      <w:r>
        <w:rPr>
          <w:spacing w:val="40"/>
        </w:rPr>
        <w:t xml:space="preserve"> </w:t>
      </w:r>
      <w:r>
        <w:t>2</w:t>
      </w:r>
      <w:r>
        <w:rPr>
          <w:spacing w:val="40"/>
        </w:rPr>
        <w:t xml:space="preserve"> </w:t>
      </w:r>
      <w:r>
        <w:t>through</w:t>
      </w:r>
      <w:r>
        <w:rPr>
          <w:spacing w:val="40"/>
        </w:rPr>
        <w:t xml:space="preserve"> </w:t>
      </w:r>
      <w:r>
        <w:t>the</w:t>
      </w:r>
      <w:r>
        <w:rPr>
          <w:spacing w:val="40"/>
        </w:rPr>
        <w:t xml:space="preserve"> </w:t>
      </w:r>
      <w:proofErr w:type="spellStart"/>
      <w:r>
        <w:t>softmax</w:t>
      </w:r>
      <w:proofErr w:type="spellEnd"/>
      <w:r>
        <w:rPr>
          <w:spacing w:val="40"/>
        </w:rPr>
        <w:t xml:space="preserve"> </w:t>
      </w:r>
      <w:r>
        <w:t>module.</w:t>
      </w:r>
      <w:r>
        <w:rPr>
          <w:spacing w:val="40"/>
        </w:rPr>
        <w:t xml:space="preserve"> </w:t>
      </w:r>
      <w:r>
        <w:t>The whole convolution network architecture is shown in figure 6. Because</w:t>
      </w:r>
      <w:r>
        <w:rPr>
          <w:spacing w:val="39"/>
        </w:rPr>
        <w:t xml:space="preserve"> </w:t>
      </w:r>
      <w:r>
        <w:t>the</w:t>
      </w:r>
      <w:r>
        <w:rPr>
          <w:spacing w:val="39"/>
        </w:rPr>
        <w:t xml:space="preserve"> </w:t>
      </w:r>
      <w:r>
        <w:t>individual</w:t>
      </w:r>
      <w:r>
        <w:rPr>
          <w:spacing w:val="39"/>
        </w:rPr>
        <w:t xml:space="preserve"> </w:t>
      </w:r>
      <w:r>
        <w:t>is</w:t>
      </w:r>
      <w:r>
        <w:rPr>
          <w:spacing w:val="39"/>
        </w:rPr>
        <w:t xml:space="preserve"> </w:t>
      </w:r>
      <w:r>
        <w:t>retrained</w:t>
      </w:r>
      <w:r>
        <w:rPr>
          <w:spacing w:val="39"/>
        </w:rPr>
        <w:t xml:space="preserve"> </w:t>
      </w:r>
      <w:r>
        <w:t>every</w:t>
      </w:r>
      <w:r>
        <w:rPr>
          <w:spacing w:val="39"/>
        </w:rPr>
        <w:t xml:space="preserve"> </w:t>
      </w:r>
      <w:r>
        <w:t>time,</w:t>
      </w:r>
      <w:r>
        <w:rPr>
          <w:spacing w:val="39"/>
        </w:rPr>
        <w:t xml:space="preserve"> </w:t>
      </w:r>
      <w:r>
        <w:t>the</w:t>
      </w:r>
      <w:r>
        <w:rPr>
          <w:spacing w:val="39"/>
        </w:rPr>
        <w:t xml:space="preserve"> </w:t>
      </w:r>
      <w:r>
        <w:t>amount of</w:t>
      </w:r>
      <w:r>
        <w:rPr>
          <w:spacing w:val="29"/>
        </w:rPr>
        <w:t xml:space="preserve"> </w:t>
      </w:r>
      <w:r>
        <w:t>calculation</w:t>
      </w:r>
      <w:r>
        <w:rPr>
          <w:spacing w:val="28"/>
        </w:rPr>
        <w:t xml:space="preserve"> </w:t>
      </w:r>
      <w:r>
        <w:t>required</w:t>
      </w:r>
      <w:r>
        <w:rPr>
          <w:spacing w:val="29"/>
        </w:rPr>
        <w:t xml:space="preserve"> </w:t>
      </w:r>
      <w:r>
        <w:t>is</w:t>
      </w:r>
      <w:r>
        <w:rPr>
          <w:spacing w:val="28"/>
        </w:rPr>
        <w:t xml:space="preserve"> </w:t>
      </w:r>
      <w:r>
        <w:t>very</w:t>
      </w:r>
      <w:r>
        <w:rPr>
          <w:spacing w:val="29"/>
        </w:rPr>
        <w:t xml:space="preserve"> </w:t>
      </w:r>
      <w:r>
        <w:t>huge.</w:t>
      </w:r>
      <w:r>
        <w:rPr>
          <w:spacing w:val="28"/>
        </w:rPr>
        <w:t xml:space="preserve"> </w:t>
      </w:r>
      <w:r>
        <w:t>To</w:t>
      </w:r>
      <w:r>
        <w:rPr>
          <w:spacing w:val="29"/>
        </w:rPr>
        <w:t xml:space="preserve"> </w:t>
      </w:r>
      <w:r>
        <w:t>improve</w:t>
      </w:r>
      <w:r>
        <w:rPr>
          <w:spacing w:val="29"/>
        </w:rPr>
        <w:t xml:space="preserve"> </w:t>
      </w:r>
      <w:r>
        <w:t>the</w:t>
      </w:r>
      <w:r>
        <w:rPr>
          <w:spacing w:val="28"/>
        </w:rPr>
        <w:t xml:space="preserve"> </w:t>
      </w:r>
      <w:proofErr w:type="spellStart"/>
      <w:r>
        <w:t>evalu</w:t>
      </w:r>
      <w:proofErr w:type="spellEnd"/>
      <w:r>
        <w:t xml:space="preserve">- </w:t>
      </w:r>
      <w:proofErr w:type="spellStart"/>
      <w:r>
        <w:t>ation</w:t>
      </w:r>
      <w:proofErr w:type="spellEnd"/>
      <w:r>
        <w:rPr>
          <w:spacing w:val="34"/>
        </w:rPr>
        <w:t xml:space="preserve"> </w:t>
      </w:r>
      <w:r>
        <w:t>efficiency</w:t>
      </w:r>
      <w:r>
        <w:rPr>
          <w:spacing w:val="35"/>
        </w:rPr>
        <w:t xml:space="preserve"> </w:t>
      </w:r>
      <w:r>
        <w:t>of</w:t>
      </w:r>
      <w:r>
        <w:rPr>
          <w:spacing w:val="34"/>
        </w:rPr>
        <w:t xml:space="preserve"> </w:t>
      </w:r>
      <w:r>
        <w:t>genetic</w:t>
      </w:r>
      <w:r>
        <w:rPr>
          <w:spacing w:val="35"/>
        </w:rPr>
        <w:t xml:space="preserve"> </w:t>
      </w:r>
      <w:r>
        <w:t>algorithm,</w:t>
      </w:r>
      <w:r>
        <w:rPr>
          <w:spacing w:val="34"/>
        </w:rPr>
        <w:t xml:space="preserve"> </w:t>
      </w:r>
      <w:r>
        <w:t>agent</w:t>
      </w:r>
      <w:r>
        <w:rPr>
          <w:spacing w:val="34"/>
        </w:rPr>
        <w:t xml:space="preserve"> </w:t>
      </w:r>
      <w:r>
        <w:t>method</w:t>
      </w:r>
      <w:r>
        <w:rPr>
          <w:spacing w:val="35"/>
        </w:rPr>
        <w:t xml:space="preserve"> </w:t>
      </w:r>
      <w:r>
        <w:t>is</w:t>
      </w:r>
      <w:r>
        <w:rPr>
          <w:spacing w:val="34"/>
        </w:rPr>
        <w:t xml:space="preserve"> </w:t>
      </w:r>
      <w:r>
        <w:t>used to</w:t>
      </w:r>
      <w:r>
        <w:rPr>
          <w:spacing w:val="35"/>
        </w:rPr>
        <w:t xml:space="preserve"> </w:t>
      </w:r>
      <w:r>
        <w:t>exchange</w:t>
      </w:r>
      <w:r>
        <w:rPr>
          <w:spacing w:val="35"/>
        </w:rPr>
        <w:t xml:space="preserve"> </w:t>
      </w:r>
      <w:r>
        <w:t>the</w:t>
      </w:r>
      <w:r>
        <w:rPr>
          <w:spacing w:val="35"/>
        </w:rPr>
        <w:t xml:space="preserve"> </w:t>
      </w:r>
      <w:r>
        <w:t>weight</w:t>
      </w:r>
      <w:r>
        <w:rPr>
          <w:spacing w:val="35"/>
        </w:rPr>
        <w:t xml:space="preserve"> </w:t>
      </w:r>
      <w:r>
        <w:t>parameters</w:t>
      </w:r>
      <w:r>
        <w:rPr>
          <w:spacing w:val="35"/>
        </w:rPr>
        <w:t xml:space="preserve"> </w:t>
      </w:r>
      <w:r>
        <w:t>of</w:t>
      </w:r>
      <w:r>
        <w:rPr>
          <w:spacing w:val="35"/>
        </w:rPr>
        <w:t xml:space="preserve"> </w:t>
      </w:r>
      <w:r>
        <w:t>corresponding</w:t>
      </w:r>
      <w:r>
        <w:rPr>
          <w:spacing w:val="35"/>
        </w:rPr>
        <w:t xml:space="preserve"> </w:t>
      </w:r>
      <w:r>
        <w:t>neural network</w:t>
      </w:r>
      <w:r>
        <w:rPr>
          <w:spacing w:val="29"/>
        </w:rPr>
        <w:t xml:space="preserve"> </w:t>
      </w:r>
      <w:r>
        <w:t>positions</w:t>
      </w:r>
      <w:r>
        <w:rPr>
          <w:spacing w:val="30"/>
        </w:rPr>
        <w:t xml:space="preserve"> </w:t>
      </w:r>
      <w:r>
        <w:t>in</w:t>
      </w:r>
      <w:r>
        <w:rPr>
          <w:spacing w:val="30"/>
        </w:rPr>
        <w:t xml:space="preserve"> </w:t>
      </w:r>
      <w:r>
        <w:t>the</w:t>
      </w:r>
      <w:r>
        <w:rPr>
          <w:spacing w:val="30"/>
        </w:rPr>
        <w:t xml:space="preserve"> </w:t>
      </w:r>
      <w:r>
        <w:t>process</w:t>
      </w:r>
      <w:r>
        <w:rPr>
          <w:spacing w:val="30"/>
        </w:rPr>
        <w:t xml:space="preserve"> </w:t>
      </w:r>
      <w:r>
        <w:t>of</w:t>
      </w:r>
      <w:r>
        <w:rPr>
          <w:spacing w:val="30"/>
        </w:rPr>
        <w:t xml:space="preserve"> </w:t>
      </w:r>
      <w:r>
        <w:t>crossover</w:t>
      </w:r>
      <w:r>
        <w:rPr>
          <w:spacing w:val="30"/>
        </w:rPr>
        <w:t xml:space="preserve"> </w:t>
      </w:r>
      <w:r>
        <w:t>operation</w:t>
      </w:r>
      <w:r>
        <w:rPr>
          <w:spacing w:val="30"/>
        </w:rPr>
        <w:t xml:space="preserve"> </w:t>
      </w:r>
      <w:r>
        <w:rPr>
          <w:spacing w:val="-5"/>
        </w:rPr>
        <w:t>and</w:t>
      </w:r>
    </w:p>
    <w:p w14:paraId="2F5B3C16" w14:textId="77777777" w:rsidR="00DB4E42" w:rsidRDefault="00DB4E42">
      <w:pPr>
        <w:spacing w:line="249" w:lineRule="auto"/>
        <w:jc w:val="right"/>
        <w:sectPr w:rsidR="00DB4E42">
          <w:type w:val="continuous"/>
          <w:pgSz w:w="12240" w:h="15840"/>
          <w:pgMar w:top="1000" w:right="800" w:bottom="280" w:left="860" w:header="464" w:footer="0" w:gutter="0"/>
          <w:cols w:num="2" w:space="720" w:equalWidth="0">
            <w:col w:w="5181" w:space="79"/>
            <w:col w:w="5320"/>
          </w:cols>
        </w:sectPr>
      </w:pPr>
    </w:p>
    <w:p w14:paraId="5A1CDBA7" w14:textId="77777777" w:rsidR="00DB4E42" w:rsidRDefault="00DB4E42">
      <w:pPr>
        <w:pStyle w:val="BodyText"/>
        <w:spacing w:before="2" w:after="1"/>
        <w:rPr>
          <w:sz w:val="10"/>
        </w:rPr>
      </w:pPr>
    </w:p>
    <w:p w14:paraId="20237055" w14:textId="77777777" w:rsidR="00DB4E42" w:rsidRDefault="00EE7020">
      <w:pPr>
        <w:pStyle w:val="BodyText"/>
        <w:ind w:left="220"/>
      </w:pPr>
      <w:r>
        <w:rPr>
          <w:noProof/>
        </w:rPr>
        <w:drawing>
          <wp:inline distT="0" distB="0" distL="0" distR="0" wp14:anchorId="343D01D3" wp14:editId="237BCA54">
            <wp:extent cx="6491859" cy="5243988"/>
            <wp:effectExtent l="0" t="0" r="0" b="0"/>
            <wp:docPr id="7"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png"/>
                    <pic:cNvPicPr/>
                  </pic:nvPicPr>
                  <pic:blipFill>
                    <a:blip r:embed="rId11" cstate="print"/>
                    <a:stretch>
                      <a:fillRect/>
                    </a:stretch>
                  </pic:blipFill>
                  <pic:spPr>
                    <a:xfrm>
                      <a:off x="0" y="0"/>
                      <a:ext cx="6491859" cy="5243988"/>
                    </a:xfrm>
                    <a:prstGeom prst="rect">
                      <a:avLst/>
                    </a:prstGeom>
                  </pic:spPr>
                </pic:pic>
              </a:graphicData>
            </a:graphic>
          </wp:inline>
        </w:drawing>
      </w:r>
    </w:p>
    <w:p w14:paraId="0A993E7B" w14:textId="77777777" w:rsidR="00DB4E42" w:rsidRDefault="00EE7020">
      <w:pPr>
        <w:spacing w:before="91"/>
        <w:ind w:left="119"/>
        <w:rPr>
          <w:sz w:val="16"/>
        </w:rPr>
      </w:pPr>
      <w:r>
        <w:rPr>
          <w:sz w:val="16"/>
        </w:rPr>
        <w:t>Fig.</w:t>
      </w:r>
      <w:r>
        <w:rPr>
          <w:spacing w:val="11"/>
          <w:sz w:val="16"/>
        </w:rPr>
        <w:t xml:space="preserve"> </w:t>
      </w:r>
      <w:r>
        <w:rPr>
          <w:sz w:val="16"/>
        </w:rPr>
        <w:t>4.</w:t>
      </w:r>
      <w:r>
        <w:rPr>
          <w:spacing w:val="63"/>
          <w:sz w:val="16"/>
        </w:rPr>
        <w:t xml:space="preserve"> </w:t>
      </w:r>
      <w:r>
        <w:rPr>
          <w:sz w:val="16"/>
        </w:rPr>
        <w:t>GNN</w:t>
      </w:r>
      <w:r>
        <w:rPr>
          <w:spacing w:val="11"/>
          <w:sz w:val="16"/>
        </w:rPr>
        <w:t xml:space="preserve"> </w:t>
      </w:r>
      <w:r>
        <w:rPr>
          <w:sz w:val="16"/>
        </w:rPr>
        <w:t>crossover</w:t>
      </w:r>
      <w:r>
        <w:rPr>
          <w:spacing w:val="11"/>
          <w:sz w:val="16"/>
        </w:rPr>
        <w:t xml:space="preserve"> </w:t>
      </w:r>
      <w:r>
        <w:rPr>
          <w:spacing w:val="-2"/>
          <w:sz w:val="16"/>
        </w:rPr>
        <w:t>operation.</w:t>
      </w:r>
    </w:p>
    <w:p w14:paraId="33FEA0BE" w14:textId="77777777" w:rsidR="00DB4E42" w:rsidRDefault="00DB4E42">
      <w:pPr>
        <w:pStyle w:val="BodyText"/>
        <w:spacing w:before="10"/>
        <w:rPr>
          <w:sz w:val="23"/>
        </w:rPr>
      </w:pPr>
    </w:p>
    <w:p w14:paraId="4A696B5F" w14:textId="77777777" w:rsidR="00DB4E42" w:rsidRDefault="00EE7020">
      <w:pPr>
        <w:pStyle w:val="BodyText"/>
        <w:ind w:left="220" w:right="-173"/>
      </w:pPr>
      <w:r>
        <w:rPr>
          <w:noProof/>
        </w:rPr>
        <w:drawing>
          <wp:inline distT="0" distB="0" distL="0" distR="0" wp14:anchorId="5F0DC7B7" wp14:editId="2EB39119">
            <wp:extent cx="6654260" cy="2533459"/>
            <wp:effectExtent l="0" t="0" r="0" b="0"/>
            <wp:docPr id="9"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png"/>
                    <pic:cNvPicPr/>
                  </pic:nvPicPr>
                  <pic:blipFill>
                    <a:blip r:embed="rId12" cstate="print"/>
                    <a:stretch>
                      <a:fillRect/>
                    </a:stretch>
                  </pic:blipFill>
                  <pic:spPr>
                    <a:xfrm>
                      <a:off x="0" y="0"/>
                      <a:ext cx="6654260" cy="2533459"/>
                    </a:xfrm>
                    <a:prstGeom prst="rect">
                      <a:avLst/>
                    </a:prstGeom>
                  </pic:spPr>
                </pic:pic>
              </a:graphicData>
            </a:graphic>
          </wp:inline>
        </w:drawing>
      </w:r>
    </w:p>
    <w:p w14:paraId="4948E6E4" w14:textId="77777777" w:rsidR="00DB4E42" w:rsidRDefault="00EE7020">
      <w:pPr>
        <w:spacing w:before="56"/>
        <w:ind w:left="119"/>
        <w:rPr>
          <w:sz w:val="16"/>
        </w:rPr>
      </w:pPr>
      <w:r>
        <w:rPr>
          <w:sz w:val="16"/>
        </w:rPr>
        <w:t>Fig.</w:t>
      </w:r>
      <w:r>
        <w:rPr>
          <w:spacing w:val="12"/>
          <w:sz w:val="16"/>
        </w:rPr>
        <w:t xml:space="preserve"> </w:t>
      </w:r>
      <w:r>
        <w:rPr>
          <w:sz w:val="16"/>
        </w:rPr>
        <w:t>5.</w:t>
      </w:r>
      <w:r>
        <w:rPr>
          <w:spacing w:val="66"/>
          <w:sz w:val="16"/>
        </w:rPr>
        <w:t xml:space="preserve"> </w:t>
      </w:r>
      <w:r>
        <w:rPr>
          <w:sz w:val="16"/>
        </w:rPr>
        <w:t>GNN</w:t>
      </w:r>
      <w:r>
        <w:rPr>
          <w:spacing w:val="12"/>
          <w:sz w:val="16"/>
        </w:rPr>
        <w:t xml:space="preserve"> </w:t>
      </w:r>
      <w:r>
        <w:rPr>
          <w:sz w:val="16"/>
        </w:rPr>
        <w:t>mutation</w:t>
      </w:r>
      <w:r>
        <w:rPr>
          <w:spacing w:val="13"/>
          <w:sz w:val="16"/>
        </w:rPr>
        <w:t xml:space="preserve"> </w:t>
      </w:r>
      <w:r>
        <w:rPr>
          <w:spacing w:val="-2"/>
          <w:sz w:val="16"/>
        </w:rPr>
        <w:t>operation.</w:t>
      </w:r>
    </w:p>
    <w:p w14:paraId="0CCE8855" w14:textId="77777777" w:rsidR="00DB4E42" w:rsidRDefault="00DB4E42">
      <w:pPr>
        <w:pStyle w:val="BodyText"/>
        <w:rPr>
          <w:sz w:val="18"/>
        </w:rPr>
      </w:pPr>
    </w:p>
    <w:p w14:paraId="6A50CDA3" w14:textId="77777777" w:rsidR="00DB4E42" w:rsidRDefault="00DB4E42">
      <w:pPr>
        <w:pStyle w:val="BodyText"/>
        <w:spacing w:before="9"/>
        <w:rPr>
          <w:sz w:val="18"/>
        </w:rPr>
      </w:pPr>
    </w:p>
    <w:p w14:paraId="38EDDF3A" w14:textId="77777777" w:rsidR="00DB4E42" w:rsidRDefault="00EE7020">
      <w:pPr>
        <w:pStyle w:val="BodyText"/>
        <w:tabs>
          <w:tab w:val="left" w:pos="5379"/>
        </w:tabs>
        <w:ind w:left="119"/>
      </w:pPr>
      <w:r>
        <w:t>mutation</w:t>
      </w:r>
      <w:r>
        <w:rPr>
          <w:spacing w:val="-1"/>
        </w:rPr>
        <w:t xml:space="preserve"> </w:t>
      </w:r>
      <w:r>
        <w:t>operation. It can</w:t>
      </w:r>
      <w:r>
        <w:rPr>
          <w:spacing w:val="-1"/>
        </w:rPr>
        <w:t xml:space="preserve"> </w:t>
      </w:r>
      <w:r>
        <w:t>be seen from</w:t>
      </w:r>
      <w:r>
        <w:rPr>
          <w:spacing w:val="-1"/>
        </w:rPr>
        <w:t xml:space="preserve"> </w:t>
      </w:r>
      <w:r>
        <w:t xml:space="preserve">the schematic </w:t>
      </w:r>
      <w:r>
        <w:rPr>
          <w:spacing w:val="-2"/>
        </w:rPr>
        <w:t>diagram</w:t>
      </w:r>
      <w:r>
        <w:tab/>
        <w:t>of</w:t>
      </w:r>
      <w:r>
        <w:rPr>
          <w:spacing w:val="19"/>
        </w:rPr>
        <w:t xml:space="preserve"> </w:t>
      </w:r>
      <w:r>
        <w:t>four</w:t>
      </w:r>
      <w:r>
        <w:rPr>
          <w:spacing w:val="20"/>
        </w:rPr>
        <w:t xml:space="preserve"> </w:t>
      </w:r>
      <w:r>
        <w:t>different</w:t>
      </w:r>
      <w:r>
        <w:rPr>
          <w:spacing w:val="20"/>
        </w:rPr>
        <w:t xml:space="preserve"> </w:t>
      </w:r>
      <w:r>
        <w:t>convolution</w:t>
      </w:r>
      <w:r>
        <w:rPr>
          <w:spacing w:val="19"/>
        </w:rPr>
        <w:t xml:space="preserve"> </w:t>
      </w:r>
      <w:r>
        <w:t>blocks</w:t>
      </w:r>
      <w:r>
        <w:rPr>
          <w:spacing w:val="20"/>
        </w:rPr>
        <w:t xml:space="preserve"> </w:t>
      </w:r>
      <w:r>
        <w:t>that</w:t>
      </w:r>
      <w:r>
        <w:rPr>
          <w:spacing w:val="20"/>
        </w:rPr>
        <w:t xml:space="preserve"> </w:t>
      </w:r>
      <w:r>
        <w:t>the</w:t>
      </w:r>
      <w:r>
        <w:rPr>
          <w:spacing w:val="19"/>
        </w:rPr>
        <w:t xml:space="preserve"> </w:t>
      </w:r>
      <w:r>
        <w:t>number</w:t>
      </w:r>
      <w:r>
        <w:rPr>
          <w:spacing w:val="20"/>
        </w:rPr>
        <w:t xml:space="preserve"> </w:t>
      </w:r>
      <w:r>
        <w:t>of</w:t>
      </w:r>
      <w:r>
        <w:rPr>
          <w:spacing w:val="20"/>
        </w:rPr>
        <w:t xml:space="preserve"> </w:t>
      </w:r>
      <w:r>
        <w:rPr>
          <w:spacing w:val="-4"/>
        </w:rPr>
        <w:t>gene</w:t>
      </w:r>
    </w:p>
    <w:p w14:paraId="189974F6" w14:textId="77777777" w:rsidR="00DB4E42" w:rsidRDefault="00DB4E42">
      <w:pPr>
        <w:sectPr w:rsidR="00DB4E42">
          <w:pgSz w:w="12240" w:h="15840"/>
          <w:pgMar w:top="1000" w:right="800" w:bottom="280" w:left="860" w:header="464" w:footer="0" w:gutter="0"/>
          <w:cols w:space="720"/>
        </w:sectPr>
      </w:pPr>
    </w:p>
    <w:p w14:paraId="5228C062" w14:textId="77777777" w:rsidR="00DB4E42" w:rsidRDefault="00DB4E42">
      <w:pPr>
        <w:pStyle w:val="BodyText"/>
        <w:spacing w:before="3"/>
        <w:rPr>
          <w:sz w:val="10"/>
        </w:rPr>
      </w:pPr>
    </w:p>
    <w:p w14:paraId="0069403B" w14:textId="77777777" w:rsidR="00DB4E42" w:rsidRDefault="00EE7020">
      <w:pPr>
        <w:pStyle w:val="BodyText"/>
        <w:ind w:left="469"/>
      </w:pPr>
      <w:r>
        <w:rPr>
          <w:noProof/>
        </w:rPr>
        <w:drawing>
          <wp:inline distT="0" distB="0" distL="0" distR="0" wp14:anchorId="39D228D9" wp14:editId="4E75F296">
            <wp:extent cx="2726817" cy="2338197"/>
            <wp:effectExtent l="0" t="0" r="0" b="0"/>
            <wp:docPr id="11"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png"/>
                    <pic:cNvPicPr/>
                  </pic:nvPicPr>
                  <pic:blipFill>
                    <a:blip r:embed="rId13" cstate="print"/>
                    <a:stretch>
                      <a:fillRect/>
                    </a:stretch>
                  </pic:blipFill>
                  <pic:spPr>
                    <a:xfrm>
                      <a:off x="0" y="0"/>
                      <a:ext cx="2726817" cy="2338197"/>
                    </a:xfrm>
                    <a:prstGeom prst="rect">
                      <a:avLst/>
                    </a:prstGeom>
                  </pic:spPr>
                </pic:pic>
              </a:graphicData>
            </a:graphic>
          </wp:inline>
        </w:drawing>
      </w:r>
    </w:p>
    <w:p w14:paraId="60D1B5A1" w14:textId="77777777" w:rsidR="00DB4E42" w:rsidRDefault="00DB4E42">
      <w:pPr>
        <w:pStyle w:val="BodyText"/>
      </w:pPr>
    </w:p>
    <w:p w14:paraId="6831C30B" w14:textId="77777777" w:rsidR="00DB4E42" w:rsidRDefault="00EE7020">
      <w:pPr>
        <w:ind w:left="119"/>
        <w:jc w:val="both"/>
        <w:rPr>
          <w:sz w:val="16"/>
        </w:rPr>
      </w:pPr>
      <w:r>
        <w:rPr>
          <w:sz w:val="16"/>
        </w:rPr>
        <w:t>Fig.</w:t>
      </w:r>
      <w:r>
        <w:rPr>
          <w:spacing w:val="11"/>
          <w:sz w:val="16"/>
        </w:rPr>
        <w:t xml:space="preserve"> </w:t>
      </w:r>
      <w:r>
        <w:rPr>
          <w:sz w:val="16"/>
        </w:rPr>
        <w:t>6.</w:t>
      </w:r>
      <w:r>
        <w:rPr>
          <w:spacing w:val="65"/>
          <w:sz w:val="16"/>
        </w:rPr>
        <w:t xml:space="preserve"> </w:t>
      </w:r>
      <w:r>
        <w:rPr>
          <w:sz w:val="16"/>
        </w:rPr>
        <w:t>Res-Inception</w:t>
      </w:r>
      <w:r>
        <w:rPr>
          <w:spacing w:val="12"/>
          <w:sz w:val="16"/>
        </w:rPr>
        <w:t xml:space="preserve"> </w:t>
      </w:r>
      <w:r>
        <w:rPr>
          <w:sz w:val="16"/>
        </w:rPr>
        <w:t>blocks</w:t>
      </w:r>
      <w:r>
        <w:rPr>
          <w:spacing w:val="12"/>
          <w:sz w:val="16"/>
        </w:rPr>
        <w:t xml:space="preserve"> </w:t>
      </w:r>
      <w:r>
        <w:rPr>
          <w:sz w:val="16"/>
        </w:rPr>
        <w:t>of</w:t>
      </w:r>
      <w:r>
        <w:rPr>
          <w:spacing w:val="12"/>
          <w:sz w:val="16"/>
        </w:rPr>
        <w:t xml:space="preserve"> </w:t>
      </w:r>
      <w:r>
        <w:rPr>
          <w:spacing w:val="-4"/>
          <w:sz w:val="16"/>
        </w:rPr>
        <w:t>CNN.</w:t>
      </w:r>
    </w:p>
    <w:p w14:paraId="58147841" w14:textId="77777777" w:rsidR="00DB4E42" w:rsidRDefault="00DB4E42">
      <w:pPr>
        <w:pStyle w:val="BodyText"/>
        <w:rPr>
          <w:sz w:val="18"/>
        </w:rPr>
      </w:pPr>
    </w:p>
    <w:p w14:paraId="245627BD" w14:textId="77777777" w:rsidR="00DB4E42" w:rsidRDefault="00DB4E42">
      <w:pPr>
        <w:pStyle w:val="BodyText"/>
        <w:spacing w:before="9"/>
        <w:rPr>
          <w:sz w:val="19"/>
        </w:rPr>
      </w:pPr>
    </w:p>
    <w:p w14:paraId="183F3423" w14:textId="77777777" w:rsidR="00DB4E42" w:rsidRDefault="00EE7020">
      <w:pPr>
        <w:pStyle w:val="BodyText"/>
        <w:spacing w:line="249" w:lineRule="auto"/>
        <w:ind w:left="119" w:right="38"/>
        <w:jc w:val="both"/>
      </w:pPr>
      <w:r>
        <w:t>channels</w:t>
      </w:r>
      <w:r>
        <w:rPr>
          <w:spacing w:val="-12"/>
        </w:rPr>
        <w:t xml:space="preserve"> </w:t>
      </w:r>
      <w:r>
        <w:t>in</w:t>
      </w:r>
      <w:r>
        <w:rPr>
          <w:spacing w:val="-12"/>
        </w:rPr>
        <w:t xml:space="preserve"> </w:t>
      </w:r>
      <w:r>
        <w:t>each</w:t>
      </w:r>
      <w:r>
        <w:rPr>
          <w:spacing w:val="-12"/>
        </w:rPr>
        <w:t xml:space="preserve"> </w:t>
      </w:r>
      <w:r>
        <w:t>convolution</w:t>
      </w:r>
      <w:r>
        <w:rPr>
          <w:spacing w:val="-12"/>
        </w:rPr>
        <w:t xml:space="preserve"> </w:t>
      </w:r>
      <w:r>
        <w:t>block</w:t>
      </w:r>
      <w:r>
        <w:rPr>
          <w:spacing w:val="-12"/>
        </w:rPr>
        <w:t xml:space="preserve"> </w:t>
      </w:r>
      <w:proofErr w:type="gramStart"/>
      <w:r>
        <w:t>is</w:t>
      </w:r>
      <w:proofErr w:type="gramEnd"/>
      <w:r>
        <w:rPr>
          <w:spacing w:val="-12"/>
        </w:rPr>
        <w:t xml:space="preserve"> </w:t>
      </w:r>
      <w:r>
        <w:t>different,</w:t>
      </w:r>
      <w:r>
        <w:rPr>
          <w:spacing w:val="-12"/>
        </w:rPr>
        <w:t xml:space="preserve"> </w:t>
      </w:r>
      <w:r>
        <w:t>and</w:t>
      </w:r>
      <w:r>
        <w:rPr>
          <w:spacing w:val="-12"/>
        </w:rPr>
        <w:t xml:space="preserve"> </w:t>
      </w:r>
      <w:r>
        <w:t>the</w:t>
      </w:r>
      <w:r>
        <w:rPr>
          <w:spacing w:val="-12"/>
        </w:rPr>
        <w:t xml:space="preserve"> </w:t>
      </w:r>
      <w:r>
        <w:t>number of</w:t>
      </w:r>
      <w:r>
        <w:rPr>
          <w:spacing w:val="-1"/>
        </w:rPr>
        <w:t xml:space="preserve"> </w:t>
      </w:r>
      <w:r>
        <w:t>gene</w:t>
      </w:r>
      <w:r>
        <w:rPr>
          <w:spacing w:val="-1"/>
        </w:rPr>
        <w:t xml:space="preserve"> </w:t>
      </w:r>
      <w:r>
        <w:t>channels</w:t>
      </w:r>
      <w:r>
        <w:rPr>
          <w:spacing w:val="-1"/>
        </w:rPr>
        <w:t xml:space="preserve"> </w:t>
      </w:r>
      <w:r>
        <w:t>in</w:t>
      </w:r>
      <w:r>
        <w:rPr>
          <w:spacing w:val="-1"/>
        </w:rPr>
        <w:t xml:space="preserve"> </w:t>
      </w:r>
      <w:r>
        <w:t>each</w:t>
      </w:r>
      <w:r>
        <w:rPr>
          <w:spacing w:val="-1"/>
        </w:rPr>
        <w:t xml:space="preserve"> </w:t>
      </w:r>
      <w:r>
        <w:t>convolution</w:t>
      </w:r>
      <w:r>
        <w:rPr>
          <w:spacing w:val="-1"/>
        </w:rPr>
        <w:t xml:space="preserve"> </w:t>
      </w:r>
      <w:r>
        <w:t>block</w:t>
      </w:r>
      <w:r>
        <w:rPr>
          <w:spacing w:val="-1"/>
        </w:rPr>
        <w:t xml:space="preserve"> </w:t>
      </w:r>
      <w:r>
        <w:t>is</w:t>
      </w:r>
      <w:r>
        <w:rPr>
          <w:spacing w:val="-1"/>
        </w:rPr>
        <w:t xml:space="preserve"> </w:t>
      </w:r>
      <w:r>
        <w:t>the</w:t>
      </w:r>
      <w:r>
        <w:rPr>
          <w:spacing w:val="-1"/>
        </w:rPr>
        <w:t xml:space="preserve"> </w:t>
      </w:r>
      <w:r>
        <w:t>same,</w:t>
      </w:r>
      <w:r>
        <w:rPr>
          <w:spacing w:val="-1"/>
        </w:rPr>
        <w:t xml:space="preserve"> </w:t>
      </w:r>
      <w:r>
        <w:t>which has</w:t>
      </w:r>
      <w:r>
        <w:rPr>
          <w:spacing w:val="40"/>
        </w:rPr>
        <w:t xml:space="preserve"> </w:t>
      </w:r>
      <w:r>
        <w:t>no</w:t>
      </w:r>
      <w:r>
        <w:rPr>
          <w:spacing w:val="40"/>
        </w:rPr>
        <w:t xml:space="preserve"> </w:t>
      </w:r>
      <w:r>
        <w:t>impact</w:t>
      </w:r>
      <w:r>
        <w:rPr>
          <w:spacing w:val="40"/>
        </w:rPr>
        <w:t xml:space="preserve"> </w:t>
      </w:r>
      <w:r>
        <w:t>on</w:t>
      </w:r>
      <w:r>
        <w:rPr>
          <w:spacing w:val="40"/>
        </w:rPr>
        <w:t xml:space="preserve"> </w:t>
      </w:r>
      <w:r>
        <w:t>the</w:t>
      </w:r>
      <w:r>
        <w:rPr>
          <w:spacing w:val="40"/>
        </w:rPr>
        <w:t xml:space="preserve"> </w:t>
      </w:r>
      <w:r>
        <w:t>crossover</w:t>
      </w:r>
      <w:r>
        <w:rPr>
          <w:spacing w:val="40"/>
        </w:rPr>
        <w:t xml:space="preserve"> </w:t>
      </w:r>
      <w:r>
        <w:t>operation,</w:t>
      </w:r>
      <w:r>
        <w:rPr>
          <w:spacing w:val="40"/>
        </w:rPr>
        <w:t xml:space="preserve"> </w:t>
      </w:r>
      <w:r>
        <w:t>but</w:t>
      </w:r>
      <w:r>
        <w:rPr>
          <w:spacing w:val="40"/>
        </w:rPr>
        <w:t xml:space="preserve"> </w:t>
      </w:r>
      <w:r>
        <w:t>will</w:t>
      </w:r>
      <w:r>
        <w:rPr>
          <w:spacing w:val="40"/>
        </w:rPr>
        <w:t xml:space="preserve"> </w:t>
      </w:r>
      <w:r>
        <w:t>affect the</w:t>
      </w:r>
      <w:r>
        <w:rPr>
          <w:spacing w:val="33"/>
        </w:rPr>
        <w:t xml:space="preserve"> </w:t>
      </w:r>
      <w:r>
        <w:t>mutation</w:t>
      </w:r>
      <w:r>
        <w:rPr>
          <w:spacing w:val="33"/>
        </w:rPr>
        <w:t xml:space="preserve"> </w:t>
      </w:r>
      <w:r>
        <w:t>operation.</w:t>
      </w:r>
      <w:r>
        <w:rPr>
          <w:spacing w:val="33"/>
        </w:rPr>
        <w:t xml:space="preserve"> </w:t>
      </w:r>
      <w:r>
        <w:t>At</w:t>
      </w:r>
      <w:r>
        <w:rPr>
          <w:spacing w:val="33"/>
        </w:rPr>
        <w:t xml:space="preserve"> </w:t>
      </w:r>
      <w:r>
        <w:t>two</w:t>
      </w:r>
      <w:r>
        <w:rPr>
          <w:spacing w:val="33"/>
        </w:rPr>
        <w:t xml:space="preserve"> </w:t>
      </w:r>
      <w:r>
        <w:t>gene</w:t>
      </w:r>
      <w:r>
        <w:rPr>
          <w:spacing w:val="33"/>
        </w:rPr>
        <w:t xml:space="preserve"> </w:t>
      </w:r>
      <w:r>
        <w:t>exchange</w:t>
      </w:r>
      <w:r>
        <w:rPr>
          <w:spacing w:val="33"/>
        </w:rPr>
        <w:t xml:space="preserve"> </w:t>
      </w:r>
      <w:r>
        <w:t>positions</w:t>
      </w:r>
      <w:r>
        <w:rPr>
          <w:spacing w:val="33"/>
        </w:rPr>
        <w:t xml:space="preserve"> </w:t>
      </w:r>
      <w:r>
        <w:t xml:space="preserve">on a chromosome, and the corresponding weights of the neural network need to be exchanged, so the number of channels of the two genes needs to be the same. Both </w:t>
      </w:r>
      <w:proofErr w:type="spellStart"/>
      <w:r>
        <w:t>RedA</w:t>
      </w:r>
      <w:proofErr w:type="spellEnd"/>
      <w:r>
        <w:t xml:space="preserve"> and </w:t>
      </w:r>
      <w:proofErr w:type="spellStart"/>
      <w:r>
        <w:t>ResB</w:t>
      </w:r>
      <w:proofErr w:type="spellEnd"/>
      <w:r>
        <w:t xml:space="preserve"> convolution blocks have only one gene, and </w:t>
      </w:r>
      <w:proofErr w:type="spellStart"/>
      <w:r>
        <w:t>ResA</w:t>
      </w:r>
      <w:proofErr w:type="spellEnd"/>
      <w:r>
        <w:t xml:space="preserve"> and </w:t>
      </w:r>
      <w:proofErr w:type="spellStart"/>
      <w:r>
        <w:t>RedB</w:t>
      </w:r>
      <w:proofErr w:type="spellEnd"/>
      <w:r>
        <w:t xml:space="preserve"> convo</w:t>
      </w:r>
      <w:r>
        <w:t>lution blocks have three genes respectively. Therefore, mutation</w:t>
      </w:r>
      <w:r>
        <w:rPr>
          <w:spacing w:val="-5"/>
        </w:rPr>
        <w:t xml:space="preserve"> </w:t>
      </w:r>
      <w:r>
        <w:t>can</w:t>
      </w:r>
      <w:r>
        <w:rPr>
          <w:spacing w:val="-5"/>
        </w:rPr>
        <w:t xml:space="preserve"> </w:t>
      </w:r>
      <w:r>
        <w:t>only</w:t>
      </w:r>
      <w:r>
        <w:rPr>
          <w:spacing w:val="-5"/>
        </w:rPr>
        <w:t xml:space="preserve"> </w:t>
      </w:r>
      <w:r>
        <w:t>be</w:t>
      </w:r>
      <w:r>
        <w:rPr>
          <w:spacing w:val="-5"/>
        </w:rPr>
        <w:t xml:space="preserve"> </w:t>
      </w:r>
      <w:r>
        <w:t>performed</w:t>
      </w:r>
      <w:r>
        <w:rPr>
          <w:spacing w:val="-5"/>
        </w:rPr>
        <w:t xml:space="preserve"> </w:t>
      </w:r>
      <w:r>
        <w:t>in</w:t>
      </w:r>
      <w:r>
        <w:rPr>
          <w:spacing w:val="-5"/>
        </w:rPr>
        <w:t xml:space="preserve"> </w:t>
      </w:r>
      <w:proofErr w:type="spellStart"/>
      <w:r>
        <w:t>ResA</w:t>
      </w:r>
      <w:proofErr w:type="spellEnd"/>
      <w:r>
        <w:rPr>
          <w:spacing w:val="-5"/>
        </w:rPr>
        <w:t xml:space="preserve"> </w:t>
      </w:r>
      <w:r>
        <w:t>block</w:t>
      </w:r>
      <w:r>
        <w:rPr>
          <w:spacing w:val="-5"/>
        </w:rPr>
        <w:t xml:space="preserve"> </w:t>
      </w:r>
      <w:r>
        <w:t>or</w:t>
      </w:r>
      <w:r>
        <w:rPr>
          <w:spacing w:val="-5"/>
        </w:rPr>
        <w:t xml:space="preserve"> </w:t>
      </w:r>
      <w:proofErr w:type="spellStart"/>
      <w:r>
        <w:t>RedB</w:t>
      </w:r>
      <w:proofErr w:type="spellEnd"/>
      <w:r>
        <w:rPr>
          <w:spacing w:val="-5"/>
        </w:rPr>
        <w:t xml:space="preserve"> </w:t>
      </w:r>
      <w:r>
        <w:t>block. The crossover operation of evolution part first takes out two parent individuals by the tournament method of n=2, then randomly</w:t>
      </w:r>
      <w:r>
        <w:rPr>
          <w:spacing w:val="-11"/>
        </w:rPr>
        <w:t xml:space="preserve"> </w:t>
      </w:r>
      <w:r>
        <w:t>selects</w:t>
      </w:r>
      <w:r>
        <w:rPr>
          <w:spacing w:val="-11"/>
        </w:rPr>
        <w:t xml:space="preserve"> </w:t>
      </w:r>
      <w:r>
        <w:t>the</w:t>
      </w:r>
      <w:r>
        <w:rPr>
          <w:spacing w:val="-11"/>
        </w:rPr>
        <w:t xml:space="preserve"> </w:t>
      </w:r>
      <w:r>
        <w:t>intersection</w:t>
      </w:r>
      <w:r>
        <w:rPr>
          <w:spacing w:val="-11"/>
        </w:rPr>
        <w:t xml:space="preserve"> </w:t>
      </w:r>
      <w:r>
        <w:t>on</w:t>
      </w:r>
      <w:r>
        <w:rPr>
          <w:spacing w:val="-11"/>
        </w:rPr>
        <w:t xml:space="preserve"> </w:t>
      </w:r>
      <w:r>
        <w:t>each</w:t>
      </w:r>
      <w:r>
        <w:rPr>
          <w:spacing w:val="-12"/>
        </w:rPr>
        <w:t xml:space="preserve"> </w:t>
      </w:r>
      <w:r>
        <w:t>parent,</w:t>
      </w:r>
      <w:r>
        <w:rPr>
          <w:spacing w:val="-11"/>
        </w:rPr>
        <w:t xml:space="preserve"> </w:t>
      </w:r>
      <w:r>
        <w:t>disconnects</w:t>
      </w:r>
      <w:r>
        <w:rPr>
          <w:spacing w:val="-12"/>
        </w:rPr>
        <w:t xml:space="preserve"> </w:t>
      </w:r>
      <w:r>
        <w:t>at the intersection, and exchanges the separated parts to generate t</w:t>
      </w:r>
      <w:r>
        <w:t>wo new offspring individuals. The crossover process shown as figure 7. Mutation operation is to mutate each parent with mutation probability p, and then randomly select two points</w:t>
      </w:r>
      <w:r>
        <w:rPr>
          <w:spacing w:val="40"/>
        </w:rPr>
        <w:t xml:space="preserve"> </w:t>
      </w:r>
      <w:r>
        <w:t>on the parent to exchange. The mutation process shown as figure 8.</w:t>
      </w:r>
    </w:p>
    <w:p w14:paraId="4BBFD837" w14:textId="77777777" w:rsidR="00DB4E42" w:rsidRDefault="00DB4E42">
      <w:pPr>
        <w:pStyle w:val="BodyText"/>
        <w:spacing w:before="4"/>
        <w:rPr>
          <w:sz w:val="26"/>
        </w:rPr>
      </w:pPr>
    </w:p>
    <w:p w14:paraId="19D683FC" w14:textId="77777777" w:rsidR="00DB4E42" w:rsidRDefault="00EE7020">
      <w:pPr>
        <w:pStyle w:val="ListParagraph"/>
        <w:numPr>
          <w:ilvl w:val="0"/>
          <w:numId w:val="7"/>
        </w:numPr>
        <w:tabs>
          <w:tab w:val="left" w:pos="1482"/>
        </w:tabs>
        <w:ind w:left="1481" w:right="0" w:hanging="288"/>
        <w:jc w:val="left"/>
        <w:rPr>
          <w:sz w:val="20"/>
        </w:rPr>
      </w:pPr>
      <w:r>
        <w:rPr>
          <w:sz w:val="20"/>
        </w:rPr>
        <w:t>EXPERIME</w:t>
      </w:r>
      <w:r>
        <w:rPr>
          <w:sz w:val="20"/>
        </w:rPr>
        <w:t>NTAL</w:t>
      </w:r>
      <w:r>
        <w:rPr>
          <w:spacing w:val="74"/>
          <w:sz w:val="20"/>
        </w:rPr>
        <w:t xml:space="preserve"> </w:t>
      </w:r>
      <w:r>
        <w:rPr>
          <w:spacing w:val="-2"/>
          <w:sz w:val="20"/>
        </w:rPr>
        <w:t>RESULTS</w:t>
      </w:r>
    </w:p>
    <w:p w14:paraId="55921165" w14:textId="77777777" w:rsidR="00DB4E42" w:rsidRDefault="00EE7020">
      <w:pPr>
        <w:pStyle w:val="ListParagraph"/>
        <w:numPr>
          <w:ilvl w:val="1"/>
          <w:numId w:val="2"/>
        </w:numPr>
        <w:tabs>
          <w:tab w:val="left" w:pos="391"/>
        </w:tabs>
        <w:spacing w:before="97"/>
        <w:ind w:right="0"/>
        <w:jc w:val="both"/>
        <w:rPr>
          <w:i/>
          <w:sz w:val="20"/>
        </w:rPr>
      </w:pPr>
      <w:r>
        <w:rPr>
          <w:i/>
          <w:sz w:val="20"/>
        </w:rPr>
        <w:t>experiment</w:t>
      </w:r>
      <w:r>
        <w:rPr>
          <w:i/>
          <w:spacing w:val="12"/>
          <w:sz w:val="20"/>
        </w:rPr>
        <w:t xml:space="preserve"> </w:t>
      </w:r>
      <w:r>
        <w:rPr>
          <w:i/>
          <w:sz w:val="20"/>
        </w:rPr>
        <w:t>setup</w:t>
      </w:r>
      <w:r>
        <w:rPr>
          <w:i/>
          <w:spacing w:val="12"/>
          <w:sz w:val="20"/>
        </w:rPr>
        <w:t xml:space="preserve"> </w:t>
      </w:r>
      <w:r>
        <w:rPr>
          <w:i/>
          <w:sz w:val="20"/>
        </w:rPr>
        <w:t>and</w:t>
      </w:r>
      <w:r>
        <w:rPr>
          <w:i/>
          <w:spacing w:val="12"/>
          <w:sz w:val="20"/>
        </w:rPr>
        <w:t xml:space="preserve"> </w:t>
      </w:r>
      <w:r>
        <w:rPr>
          <w:i/>
          <w:spacing w:val="-2"/>
          <w:sz w:val="20"/>
        </w:rPr>
        <w:t>result</w:t>
      </w:r>
    </w:p>
    <w:p w14:paraId="5FB22808" w14:textId="77777777" w:rsidR="00DB4E42" w:rsidRDefault="00EE7020">
      <w:pPr>
        <w:pStyle w:val="BodyText"/>
        <w:spacing w:before="87" w:line="249" w:lineRule="auto"/>
        <w:ind w:left="119" w:right="38" w:firstLine="199"/>
        <w:jc w:val="both"/>
      </w:pPr>
      <w:r>
        <w:t xml:space="preserve">Our network framework consists of GNN block and </w:t>
      </w:r>
      <w:r>
        <w:t>CNN block, so we need to convert the data into graph data and binary data according to the above method for adapting to our proposed architecture. Before the two network blocks, there is a</w:t>
      </w:r>
      <w:r>
        <w:rPr>
          <w:spacing w:val="-3"/>
        </w:rPr>
        <w:t xml:space="preserve"> </w:t>
      </w:r>
      <w:r>
        <w:t>reinforcement</w:t>
      </w:r>
      <w:r>
        <w:rPr>
          <w:spacing w:val="-3"/>
        </w:rPr>
        <w:t xml:space="preserve"> </w:t>
      </w:r>
      <w:r>
        <w:t>learning</w:t>
      </w:r>
      <w:r>
        <w:rPr>
          <w:spacing w:val="-3"/>
        </w:rPr>
        <w:t xml:space="preserve"> </w:t>
      </w:r>
      <w:r>
        <w:t>network,</w:t>
      </w:r>
      <w:r>
        <w:rPr>
          <w:spacing w:val="-3"/>
        </w:rPr>
        <w:t xml:space="preserve"> </w:t>
      </w:r>
      <w:r>
        <w:t>which</w:t>
      </w:r>
      <w:r>
        <w:rPr>
          <w:spacing w:val="-3"/>
        </w:rPr>
        <w:t xml:space="preserve"> </w:t>
      </w:r>
      <w:r>
        <w:t>is</w:t>
      </w:r>
      <w:r>
        <w:rPr>
          <w:spacing w:val="-3"/>
        </w:rPr>
        <w:t xml:space="preserve"> </w:t>
      </w:r>
      <w:r>
        <w:t>responsible</w:t>
      </w:r>
      <w:r>
        <w:rPr>
          <w:spacing w:val="-3"/>
        </w:rPr>
        <w:t xml:space="preserve"> </w:t>
      </w:r>
      <w:r>
        <w:t>for</w:t>
      </w:r>
      <w:r>
        <w:rPr>
          <w:spacing w:val="-3"/>
        </w:rPr>
        <w:t xml:space="preserve"> </w:t>
      </w:r>
      <w:proofErr w:type="spellStart"/>
      <w:r>
        <w:t>dy</w:t>
      </w:r>
      <w:proofErr w:type="spellEnd"/>
      <w:r>
        <w:t xml:space="preserve">- </w:t>
      </w:r>
      <w:proofErr w:type="spellStart"/>
      <w:r>
        <w:t>namica</w:t>
      </w:r>
      <w:r>
        <w:t>lly</w:t>
      </w:r>
      <w:proofErr w:type="spellEnd"/>
      <w:r>
        <w:t xml:space="preserve"> collecting the samples of the input detection model. Our work is based on a publicly available datasets which is ATTACK &amp; DEFENSE CHALLENGE 2020 DATASET </w:t>
      </w:r>
      <w:r>
        <w:rPr>
          <w:spacing w:val="-4"/>
        </w:rPr>
        <w:t>[74]</w:t>
      </w:r>
    </w:p>
    <w:p w14:paraId="50B69AAA" w14:textId="77777777" w:rsidR="00DB4E42" w:rsidRDefault="00EE7020">
      <w:pPr>
        <w:pStyle w:val="BodyText"/>
        <w:spacing w:line="249" w:lineRule="auto"/>
        <w:ind w:left="119" w:right="38"/>
        <w:jc w:val="both"/>
      </w:pPr>
      <w:r>
        <w:t>which</w:t>
      </w:r>
      <w:r>
        <w:rPr>
          <w:spacing w:val="-13"/>
        </w:rPr>
        <w:t xml:space="preserve"> </w:t>
      </w:r>
      <w:proofErr w:type="gramStart"/>
      <w:r>
        <w:t>is</w:t>
      </w:r>
      <w:proofErr w:type="gramEnd"/>
      <w:r>
        <w:rPr>
          <w:spacing w:val="-12"/>
        </w:rPr>
        <w:t xml:space="preserve"> </w:t>
      </w:r>
      <w:r>
        <w:t>issues</w:t>
      </w:r>
      <w:r>
        <w:rPr>
          <w:spacing w:val="-13"/>
        </w:rPr>
        <w:t xml:space="preserve"> </w:t>
      </w:r>
      <w:r>
        <w:t>on</w:t>
      </w:r>
      <w:r>
        <w:rPr>
          <w:spacing w:val="-12"/>
        </w:rPr>
        <w:t xml:space="preserve"> </w:t>
      </w:r>
      <w:r>
        <w:t>IEEE-DATAPORT.</w:t>
      </w:r>
      <w:r>
        <w:rPr>
          <w:spacing w:val="-13"/>
        </w:rPr>
        <w:t xml:space="preserve"> </w:t>
      </w:r>
      <w:r>
        <w:t>the</w:t>
      </w:r>
      <w:r>
        <w:rPr>
          <w:spacing w:val="-12"/>
        </w:rPr>
        <w:t xml:space="preserve"> </w:t>
      </w:r>
      <w:r>
        <w:t>dataset</w:t>
      </w:r>
      <w:r>
        <w:rPr>
          <w:spacing w:val="-13"/>
        </w:rPr>
        <w:t xml:space="preserve"> </w:t>
      </w:r>
      <w:r>
        <w:t>contains</w:t>
      </w:r>
      <w:r>
        <w:rPr>
          <w:spacing w:val="-12"/>
        </w:rPr>
        <w:t xml:space="preserve"> </w:t>
      </w:r>
      <w:r>
        <w:t>two states</w:t>
      </w:r>
      <w:r>
        <w:rPr>
          <w:spacing w:val="-6"/>
        </w:rPr>
        <w:t xml:space="preserve"> </w:t>
      </w:r>
      <w:r>
        <w:t>of</w:t>
      </w:r>
      <w:r>
        <w:rPr>
          <w:spacing w:val="-6"/>
        </w:rPr>
        <w:t xml:space="preserve"> </w:t>
      </w:r>
      <w:r>
        <w:t>vehicle</w:t>
      </w:r>
      <w:r>
        <w:rPr>
          <w:spacing w:val="-6"/>
        </w:rPr>
        <w:t xml:space="preserve"> </w:t>
      </w:r>
      <w:r>
        <w:t>dynamic</w:t>
      </w:r>
      <w:r>
        <w:rPr>
          <w:spacing w:val="-6"/>
        </w:rPr>
        <w:t xml:space="preserve"> </w:t>
      </w:r>
      <w:r>
        <w:t>and</w:t>
      </w:r>
      <w:r>
        <w:rPr>
          <w:spacing w:val="-5"/>
        </w:rPr>
        <w:t xml:space="preserve"> </w:t>
      </w:r>
      <w:r>
        <w:t>stationary,</w:t>
      </w:r>
      <w:r>
        <w:rPr>
          <w:spacing w:val="-6"/>
        </w:rPr>
        <w:t xml:space="preserve"> </w:t>
      </w:r>
      <w:r>
        <w:t>and</w:t>
      </w:r>
      <w:r>
        <w:rPr>
          <w:spacing w:val="-6"/>
        </w:rPr>
        <w:t xml:space="preserve"> </w:t>
      </w:r>
      <w:r>
        <w:t>each</w:t>
      </w:r>
      <w:r>
        <w:rPr>
          <w:spacing w:val="-6"/>
        </w:rPr>
        <w:t xml:space="preserve"> </w:t>
      </w:r>
      <w:r>
        <w:t>part</w:t>
      </w:r>
      <w:r>
        <w:rPr>
          <w:spacing w:val="-6"/>
        </w:rPr>
        <w:t xml:space="preserve"> </w:t>
      </w:r>
      <w:r>
        <w:t>has</w:t>
      </w:r>
      <w:r>
        <w:rPr>
          <w:spacing w:val="-6"/>
        </w:rPr>
        <w:t xml:space="preserve"> </w:t>
      </w:r>
      <w:r>
        <w:t>two types</w:t>
      </w:r>
      <w:r>
        <w:rPr>
          <w:spacing w:val="-12"/>
        </w:rPr>
        <w:t xml:space="preserve"> </w:t>
      </w:r>
      <w:r>
        <w:t>of</w:t>
      </w:r>
      <w:r>
        <w:rPr>
          <w:spacing w:val="-12"/>
        </w:rPr>
        <w:t xml:space="preserve"> </w:t>
      </w:r>
      <w:r>
        <w:t>dataset</w:t>
      </w:r>
      <w:r>
        <w:rPr>
          <w:spacing w:val="-12"/>
        </w:rPr>
        <w:t xml:space="preserve"> </w:t>
      </w:r>
      <w:r>
        <w:t>files:</w:t>
      </w:r>
      <w:r>
        <w:rPr>
          <w:spacing w:val="-12"/>
        </w:rPr>
        <w:t xml:space="preserve"> </w:t>
      </w:r>
      <w:r>
        <w:t>intrusion</w:t>
      </w:r>
      <w:r>
        <w:rPr>
          <w:spacing w:val="-12"/>
        </w:rPr>
        <w:t xml:space="preserve"> </w:t>
      </w:r>
      <w:r>
        <w:t>and</w:t>
      </w:r>
      <w:r>
        <w:rPr>
          <w:spacing w:val="-12"/>
        </w:rPr>
        <w:t xml:space="preserve"> </w:t>
      </w:r>
      <w:r>
        <w:t>normal.</w:t>
      </w:r>
      <w:r>
        <w:rPr>
          <w:spacing w:val="-12"/>
        </w:rPr>
        <w:t xml:space="preserve"> </w:t>
      </w:r>
      <w:r>
        <w:t>In</w:t>
      </w:r>
      <w:r>
        <w:rPr>
          <w:spacing w:val="-12"/>
        </w:rPr>
        <w:t xml:space="preserve"> </w:t>
      </w:r>
      <w:r>
        <w:t>the</w:t>
      </w:r>
      <w:r>
        <w:rPr>
          <w:spacing w:val="-12"/>
        </w:rPr>
        <w:t xml:space="preserve"> </w:t>
      </w:r>
      <w:r>
        <w:t>intrusion</w:t>
      </w:r>
      <w:r>
        <w:rPr>
          <w:spacing w:val="-12"/>
        </w:rPr>
        <w:t xml:space="preserve"> </w:t>
      </w:r>
      <w:r>
        <w:t xml:space="preserve">file, several intrusion CAN messages are interspersed with normal message. Directly convert </w:t>
      </w:r>
      <w:proofErr w:type="gramStart"/>
      <w:r>
        <w:t>these labeled message</w:t>
      </w:r>
      <w:proofErr w:type="gramEnd"/>
      <w:r>
        <w:t xml:space="preserve"> into a format that can be input to the networ</w:t>
      </w:r>
      <w:r>
        <w:t xml:space="preserve">k for training and testing. Our task is to </w:t>
      </w:r>
      <w:proofErr w:type="gramStart"/>
      <w:r>
        <w:t>quickly and accurately identify the intrusion CAN messages</w:t>
      </w:r>
      <w:proofErr w:type="gramEnd"/>
      <w:r>
        <w:rPr>
          <w:spacing w:val="26"/>
        </w:rPr>
        <w:t xml:space="preserve"> </w:t>
      </w:r>
      <w:r>
        <w:t>from</w:t>
      </w:r>
      <w:r>
        <w:rPr>
          <w:spacing w:val="26"/>
        </w:rPr>
        <w:t xml:space="preserve"> </w:t>
      </w:r>
      <w:r>
        <w:t>the</w:t>
      </w:r>
      <w:r>
        <w:rPr>
          <w:spacing w:val="26"/>
        </w:rPr>
        <w:t xml:space="preserve"> </w:t>
      </w:r>
      <w:r>
        <w:t>dataset.</w:t>
      </w:r>
      <w:r>
        <w:rPr>
          <w:spacing w:val="26"/>
        </w:rPr>
        <w:t xml:space="preserve"> </w:t>
      </w:r>
      <w:r>
        <w:t>Each</w:t>
      </w:r>
      <w:r>
        <w:rPr>
          <w:spacing w:val="27"/>
        </w:rPr>
        <w:t xml:space="preserve"> </w:t>
      </w:r>
      <w:r>
        <w:t>dataset</w:t>
      </w:r>
      <w:r>
        <w:rPr>
          <w:spacing w:val="26"/>
        </w:rPr>
        <w:t xml:space="preserve"> </w:t>
      </w:r>
      <w:r>
        <w:t>file</w:t>
      </w:r>
      <w:r>
        <w:rPr>
          <w:spacing w:val="26"/>
        </w:rPr>
        <w:t xml:space="preserve"> </w:t>
      </w:r>
      <w:r>
        <w:t>has</w:t>
      </w:r>
      <w:r>
        <w:rPr>
          <w:spacing w:val="26"/>
        </w:rPr>
        <w:t xml:space="preserve"> </w:t>
      </w:r>
      <w:r>
        <w:t>millions</w:t>
      </w:r>
      <w:r>
        <w:rPr>
          <w:spacing w:val="26"/>
        </w:rPr>
        <w:t xml:space="preserve"> </w:t>
      </w:r>
      <w:r>
        <w:rPr>
          <w:spacing w:val="-5"/>
        </w:rPr>
        <w:t>of</w:t>
      </w:r>
    </w:p>
    <w:p w14:paraId="08584AD8" w14:textId="77777777" w:rsidR="00DB4E42" w:rsidRDefault="00EE7020">
      <w:pPr>
        <w:spacing w:before="136" w:line="182" w:lineRule="exact"/>
        <w:ind w:right="59"/>
        <w:jc w:val="center"/>
        <w:rPr>
          <w:sz w:val="16"/>
        </w:rPr>
      </w:pPr>
      <w:r>
        <w:br w:type="column"/>
      </w:r>
      <w:r>
        <w:rPr>
          <w:spacing w:val="-2"/>
          <w:sz w:val="16"/>
        </w:rPr>
        <w:t>TABLE</w:t>
      </w:r>
      <w:r>
        <w:rPr>
          <w:spacing w:val="4"/>
          <w:sz w:val="16"/>
        </w:rPr>
        <w:t xml:space="preserve"> </w:t>
      </w:r>
      <w:r>
        <w:rPr>
          <w:spacing w:val="-5"/>
          <w:sz w:val="16"/>
        </w:rPr>
        <w:t>III</w:t>
      </w:r>
    </w:p>
    <w:p w14:paraId="3E3C0734" w14:textId="77777777" w:rsidR="00DB4E42" w:rsidRDefault="00EE7020">
      <w:pPr>
        <w:spacing w:line="283" w:lineRule="auto"/>
        <w:ind w:left="394" w:right="452"/>
        <w:jc w:val="center"/>
        <w:rPr>
          <w:sz w:val="12"/>
        </w:rPr>
      </w:pPr>
      <w:r>
        <w:rPr>
          <w:w w:val="105"/>
          <w:sz w:val="16"/>
        </w:rPr>
        <w:t>I</w:t>
      </w:r>
      <w:r>
        <w:rPr>
          <w:w w:val="105"/>
          <w:sz w:val="12"/>
        </w:rPr>
        <w:t>NDIVIDUAL</w:t>
      </w:r>
      <w:r>
        <w:rPr>
          <w:spacing w:val="40"/>
          <w:w w:val="105"/>
          <w:sz w:val="12"/>
        </w:rPr>
        <w:t xml:space="preserve"> </w:t>
      </w:r>
      <w:r>
        <w:rPr>
          <w:w w:val="105"/>
          <w:sz w:val="12"/>
        </w:rPr>
        <w:t>COMPARISON</w:t>
      </w:r>
      <w:r>
        <w:rPr>
          <w:spacing w:val="40"/>
          <w:w w:val="105"/>
          <w:sz w:val="12"/>
        </w:rPr>
        <w:t xml:space="preserve"> </w:t>
      </w:r>
      <w:r>
        <w:rPr>
          <w:w w:val="105"/>
          <w:sz w:val="12"/>
        </w:rPr>
        <w:t>BETWEEN</w:t>
      </w:r>
      <w:r>
        <w:rPr>
          <w:spacing w:val="40"/>
          <w:w w:val="105"/>
          <w:sz w:val="12"/>
        </w:rPr>
        <w:t xml:space="preserve"> </w:t>
      </w:r>
      <w:r>
        <w:rPr>
          <w:w w:val="105"/>
          <w:sz w:val="12"/>
        </w:rPr>
        <w:t>EARLY</w:t>
      </w:r>
      <w:r>
        <w:rPr>
          <w:spacing w:val="40"/>
          <w:w w:val="105"/>
          <w:sz w:val="12"/>
        </w:rPr>
        <w:t xml:space="preserve"> </w:t>
      </w:r>
      <w:r>
        <w:rPr>
          <w:w w:val="105"/>
          <w:sz w:val="12"/>
        </w:rPr>
        <w:t>GENERATION</w:t>
      </w:r>
      <w:r>
        <w:rPr>
          <w:spacing w:val="40"/>
          <w:w w:val="105"/>
          <w:sz w:val="12"/>
        </w:rPr>
        <w:t xml:space="preserve"> </w:t>
      </w:r>
      <w:r>
        <w:rPr>
          <w:w w:val="105"/>
          <w:sz w:val="12"/>
        </w:rPr>
        <w:t>AND</w:t>
      </w:r>
      <w:r>
        <w:rPr>
          <w:spacing w:val="40"/>
          <w:w w:val="105"/>
          <w:sz w:val="12"/>
        </w:rPr>
        <w:t xml:space="preserve"> </w:t>
      </w:r>
      <w:r>
        <w:rPr>
          <w:w w:val="105"/>
          <w:sz w:val="12"/>
        </w:rPr>
        <w:t>POST</w:t>
      </w:r>
      <w:r>
        <w:rPr>
          <w:spacing w:val="40"/>
          <w:w w:val="105"/>
          <w:sz w:val="12"/>
        </w:rPr>
        <w:t xml:space="preserve"> </w:t>
      </w:r>
      <w:r>
        <w:rPr>
          <w:spacing w:val="-2"/>
          <w:w w:val="105"/>
          <w:sz w:val="12"/>
        </w:rPr>
        <w:t>EVOLUTION</w:t>
      </w:r>
    </w:p>
    <w:p w14:paraId="1FED1B5A" w14:textId="77777777" w:rsidR="00DB4E42" w:rsidRDefault="00EE7020">
      <w:pPr>
        <w:pStyle w:val="BodyText"/>
        <w:spacing w:before="11"/>
        <w:rPr>
          <w:sz w:val="11"/>
        </w:rPr>
      </w:pPr>
      <w:r>
        <w:pict w14:anchorId="0A955E00">
          <v:shape id="docshape10" o:spid="_x0000_s2060" alt="" style="position:absolute;margin-left:312pt;margin-top:8.05pt;width:254.95pt;height:.1pt;z-index:-15723008;mso-wrap-edited:f;mso-width-percent:0;mso-height-percent:0;mso-wrap-distance-left:0;mso-wrap-distance-right:0;mso-position-horizontal-relative:page;mso-width-percent:0;mso-height-percent:0" coordsize="5099,1270" path="m,l5098,e" filled="f" strokeweight=".14042mm">
            <v:path arrowok="t" o:connecttype="custom" o:connectlocs="0,0;2147483646,0" o:connectangles="0,0"/>
            <w10:wrap type="topAndBottom" anchorx="page"/>
          </v:shape>
        </w:pict>
      </w:r>
    </w:p>
    <w:p w14:paraId="663F0DC8" w14:textId="77777777" w:rsidR="00DB4E42" w:rsidRDefault="00EE7020">
      <w:pPr>
        <w:tabs>
          <w:tab w:val="left" w:pos="2688"/>
          <w:tab w:val="left" w:pos="3715"/>
          <w:tab w:val="left" w:pos="4653"/>
        </w:tabs>
        <w:ind w:left="1115"/>
        <w:rPr>
          <w:sz w:val="16"/>
        </w:rPr>
      </w:pPr>
      <w:r>
        <w:rPr>
          <w:spacing w:val="-2"/>
          <w:sz w:val="16"/>
        </w:rPr>
        <w:t>stage</w:t>
      </w:r>
      <w:r>
        <w:rPr>
          <w:sz w:val="16"/>
        </w:rPr>
        <w:tab/>
        <w:t>gene</w:t>
      </w:r>
      <w:r>
        <w:rPr>
          <w:spacing w:val="11"/>
          <w:sz w:val="16"/>
        </w:rPr>
        <w:t xml:space="preserve"> </w:t>
      </w:r>
      <w:r>
        <w:rPr>
          <w:spacing w:val="-4"/>
          <w:sz w:val="16"/>
        </w:rPr>
        <w:t>code</w:t>
      </w:r>
      <w:r>
        <w:rPr>
          <w:sz w:val="16"/>
        </w:rPr>
        <w:tab/>
      </w:r>
      <w:r>
        <w:rPr>
          <w:spacing w:val="-2"/>
          <w:sz w:val="16"/>
        </w:rPr>
        <w:t>accuracy</w:t>
      </w:r>
      <w:r>
        <w:rPr>
          <w:sz w:val="16"/>
        </w:rPr>
        <w:tab/>
      </w:r>
      <w:r>
        <w:rPr>
          <w:spacing w:val="-2"/>
          <w:sz w:val="16"/>
        </w:rPr>
        <w:t>flops</w:t>
      </w:r>
    </w:p>
    <w:p w14:paraId="1C009371" w14:textId="77777777" w:rsidR="00DB4E42" w:rsidRDefault="00EE7020">
      <w:pPr>
        <w:tabs>
          <w:tab w:val="left" w:pos="1586"/>
          <w:tab w:val="left" w:pos="2778"/>
          <w:tab w:val="left" w:pos="3545"/>
        </w:tabs>
        <w:spacing w:line="182" w:lineRule="exact"/>
        <w:ind w:right="219"/>
        <w:jc w:val="right"/>
        <w:rPr>
          <w:sz w:val="16"/>
        </w:rPr>
      </w:pPr>
      <w:r>
        <w:pict w14:anchorId="2F04834D">
          <v:line id="_x0000_s2059" alt="" style="position:absolute;left:0;text-align:left;z-index:15734784;mso-wrap-edited:f;mso-width-percent:0;mso-height-percent:0;mso-position-horizontal-relative:page;mso-width-percent:0;mso-height-percent:0" from="312pt,1pt" to="566.9pt,1pt" strokeweight=".14042mm">
            <w10:wrap anchorx="page"/>
          </v:line>
        </w:pict>
      </w:r>
      <w:r>
        <w:rPr>
          <w:sz w:val="16"/>
        </w:rPr>
        <w:t>First</w:t>
      </w:r>
      <w:r>
        <w:rPr>
          <w:spacing w:val="12"/>
          <w:sz w:val="16"/>
        </w:rPr>
        <w:t xml:space="preserve"> </w:t>
      </w:r>
      <w:r>
        <w:rPr>
          <w:spacing w:val="-5"/>
          <w:sz w:val="16"/>
        </w:rPr>
        <w:t>Gen</w:t>
      </w:r>
      <w:r>
        <w:rPr>
          <w:sz w:val="16"/>
        </w:rPr>
        <w:tab/>
      </w:r>
      <w:r>
        <w:rPr>
          <w:spacing w:val="-2"/>
          <w:sz w:val="16"/>
        </w:rPr>
        <w:t>2,4,2,0,3,4,0,3</w:t>
      </w:r>
      <w:r>
        <w:rPr>
          <w:sz w:val="16"/>
        </w:rPr>
        <w:tab/>
      </w:r>
      <w:r>
        <w:rPr>
          <w:spacing w:val="-2"/>
          <w:sz w:val="16"/>
        </w:rPr>
        <w:t>85.13%</w:t>
      </w:r>
      <w:r>
        <w:rPr>
          <w:sz w:val="16"/>
        </w:rPr>
        <w:tab/>
      </w:r>
      <w:r>
        <w:rPr>
          <w:spacing w:val="-2"/>
          <w:sz w:val="16"/>
        </w:rPr>
        <w:t>2874.5M</w:t>
      </w:r>
    </w:p>
    <w:p w14:paraId="5D250B19" w14:textId="77777777" w:rsidR="00DB4E42" w:rsidRDefault="00EE7020">
      <w:pPr>
        <w:tabs>
          <w:tab w:val="left" w:pos="2320"/>
          <w:tab w:val="left" w:pos="3512"/>
          <w:tab w:val="left" w:pos="4279"/>
        </w:tabs>
        <w:spacing w:line="179" w:lineRule="exact"/>
        <w:ind w:right="219"/>
        <w:jc w:val="right"/>
        <w:rPr>
          <w:sz w:val="16"/>
        </w:rPr>
      </w:pPr>
      <w:r>
        <w:rPr>
          <w:sz w:val="16"/>
        </w:rPr>
        <w:t>After</w:t>
      </w:r>
      <w:r>
        <w:rPr>
          <w:spacing w:val="7"/>
          <w:sz w:val="16"/>
        </w:rPr>
        <w:t xml:space="preserve"> </w:t>
      </w:r>
      <w:r>
        <w:rPr>
          <w:sz w:val="16"/>
        </w:rPr>
        <w:t>evolution</w:t>
      </w:r>
      <w:r>
        <w:rPr>
          <w:spacing w:val="8"/>
          <w:sz w:val="16"/>
        </w:rPr>
        <w:t xml:space="preserve"> </w:t>
      </w:r>
      <w:r>
        <w:rPr>
          <w:sz w:val="16"/>
        </w:rPr>
        <w:t>without</w:t>
      </w:r>
      <w:r>
        <w:rPr>
          <w:spacing w:val="7"/>
          <w:sz w:val="16"/>
        </w:rPr>
        <w:t xml:space="preserve"> </w:t>
      </w:r>
      <w:r>
        <w:rPr>
          <w:spacing w:val="-2"/>
          <w:sz w:val="16"/>
        </w:rPr>
        <w:t>training</w:t>
      </w:r>
      <w:r>
        <w:rPr>
          <w:sz w:val="16"/>
        </w:rPr>
        <w:tab/>
      </w:r>
      <w:r>
        <w:rPr>
          <w:spacing w:val="-2"/>
          <w:sz w:val="16"/>
        </w:rPr>
        <w:t>4,4,4,2,3,0,2,3</w:t>
      </w:r>
      <w:r>
        <w:rPr>
          <w:sz w:val="16"/>
        </w:rPr>
        <w:tab/>
      </w:r>
      <w:r>
        <w:rPr>
          <w:spacing w:val="-2"/>
          <w:sz w:val="16"/>
        </w:rPr>
        <w:t>85.15%</w:t>
      </w:r>
      <w:r>
        <w:rPr>
          <w:sz w:val="16"/>
        </w:rPr>
        <w:tab/>
      </w:r>
      <w:r>
        <w:rPr>
          <w:spacing w:val="-2"/>
          <w:sz w:val="16"/>
        </w:rPr>
        <w:t>2628.7M</w:t>
      </w:r>
    </w:p>
    <w:p w14:paraId="7127AEFF" w14:textId="77777777" w:rsidR="00DB4E42" w:rsidRDefault="00EE7020">
      <w:pPr>
        <w:spacing w:line="182" w:lineRule="exact"/>
        <w:ind w:left="119"/>
        <w:jc w:val="both"/>
        <w:rPr>
          <w:sz w:val="16"/>
        </w:rPr>
      </w:pPr>
      <w:r>
        <w:rPr>
          <w:spacing w:val="66"/>
          <w:sz w:val="16"/>
          <w:u w:val="single"/>
        </w:rPr>
        <w:t xml:space="preserve">  </w:t>
      </w:r>
      <w:r>
        <w:rPr>
          <w:sz w:val="16"/>
          <w:u w:val="single"/>
        </w:rPr>
        <w:t>After</w:t>
      </w:r>
      <w:r>
        <w:rPr>
          <w:spacing w:val="14"/>
          <w:sz w:val="16"/>
          <w:u w:val="single"/>
        </w:rPr>
        <w:t xml:space="preserve"> </w:t>
      </w:r>
      <w:r>
        <w:rPr>
          <w:sz w:val="16"/>
          <w:u w:val="single"/>
        </w:rPr>
        <w:t>evolution</w:t>
      </w:r>
      <w:r>
        <w:rPr>
          <w:spacing w:val="13"/>
          <w:sz w:val="16"/>
          <w:u w:val="single"/>
        </w:rPr>
        <w:t xml:space="preserve"> </w:t>
      </w:r>
      <w:r>
        <w:rPr>
          <w:sz w:val="16"/>
          <w:u w:val="single"/>
        </w:rPr>
        <w:t>with</w:t>
      </w:r>
      <w:r>
        <w:rPr>
          <w:spacing w:val="14"/>
          <w:sz w:val="16"/>
          <w:u w:val="single"/>
        </w:rPr>
        <w:t xml:space="preserve"> </w:t>
      </w:r>
      <w:r>
        <w:rPr>
          <w:sz w:val="16"/>
          <w:u w:val="single"/>
        </w:rPr>
        <w:t>training</w:t>
      </w:r>
      <w:r>
        <w:rPr>
          <w:spacing w:val="69"/>
          <w:sz w:val="16"/>
          <w:u w:val="single"/>
        </w:rPr>
        <w:t xml:space="preserve">   </w:t>
      </w:r>
      <w:r>
        <w:rPr>
          <w:sz w:val="16"/>
          <w:u w:val="single"/>
        </w:rPr>
        <w:t>4,4,4,2,3,0,2,3</w:t>
      </w:r>
      <w:r>
        <w:rPr>
          <w:spacing w:val="74"/>
          <w:w w:val="150"/>
          <w:sz w:val="16"/>
          <w:u w:val="single"/>
        </w:rPr>
        <w:t xml:space="preserve">  </w:t>
      </w:r>
      <w:r>
        <w:rPr>
          <w:sz w:val="16"/>
          <w:u w:val="single"/>
        </w:rPr>
        <w:t>90.20%</w:t>
      </w:r>
      <w:r>
        <w:rPr>
          <w:spacing w:val="73"/>
          <w:w w:val="150"/>
          <w:sz w:val="16"/>
          <w:u w:val="single"/>
        </w:rPr>
        <w:t xml:space="preserve">  </w:t>
      </w:r>
      <w:r>
        <w:rPr>
          <w:spacing w:val="-2"/>
          <w:sz w:val="16"/>
          <w:u w:val="single"/>
        </w:rPr>
        <w:t>2628.7M</w:t>
      </w:r>
      <w:r>
        <w:rPr>
          <w:spacing w:val="80"/>
          <w:sz w:val="16"/>
          <w:u w:val="single"/>
        </w:rPr>
        <w:t xml:space="preserve"> </w:t>
      </w:r>
    </w:p>
    <w:p w14:paraId="1A716294" w14:textId="77777777" w:rsidR="00DB4E42" w:rsidRDefault="00DB4E42">
      <w:pPr>
        <w:pStyle w:val="BodyText"/>
        <w:rPr>
          <w:sz w:val="18"/>
        </w:rPr>
      </w:pPr>
    </w:p>
    <w:p w14:paraId="0ADF77A6" w14:textId="77777777" w:rsidR="00DB4E42" w:rsidRDefault="00DB4E42">
      <w:pPr>
        <w:pStyle w:val="BodyText"/>
        <w:spacing w:before="9"/>
        <w:rPr>
          <w:sz w:val="18"/>
        </w:rPr>
      </w:pPr>
    </w:p>
    <w:p w14:paraId="39FDD167" w14:textId="77777777" w:rsidR="00DB4E42" w:rsidRDefault="00EE7020">
      <w:pPr>
        <w:pStyle w:val="BodyText"/>
        <w:spacing w:line="249" w:lineRule="auto"/>
        <w:ind w:left="119" w:right="177"/>
        <w:jc w:val="both"/>
      </w:pPr>
      <w:r>
        <w:t>CAN data frames, which can better extract various features in the message. We use the dynamic message part of the vehicle in the dataset, 80% of the data are used for training and 20%</w:t>
      </w:r>
      <w:r>
        <w:rPr>
          <w:spacing w:val="40"/>
        </w:rPr>
        <w:t xml:space="preserve"> </w:t>
      </w:r>
      <w:r>
        <w:t>of the data are used for testing.</w:t>
      </w:r>
    </w:p>
    <w:p w14:paraId="59573BCD" w14:textId="77777777" w:rsidR="00DB4E42" w:rsidRDefault="00EE7020">
      <w:pPr>
        <w:pStyle w:val="BodyText"/>
        <w:spacing w:line="249" w:lineRule="auto"/>
        <w:ind w:left="119" w:right="177" w:firstLine="199"/>
        <w:jc w:val="both"/>
      </w:pPr>
      <w:r>
        <w:t>The CNN part trains 26 primary generat</w:t>
      </w:r>
      <w:r>
        <w:t xml:space="preserve">ions in advance, each individual trains 200 epochs, and takes the best </w:t>
      </w:r>
      <w:proofErr w:type="spellStart"/>
      <w:r>
        <w:t>accu</w:t>
      </w:r>
      <w:proofErr w:type="spellEnd"/>
      <w:r>
        <w:t>- racy as the adaptability index. Then, after 30 generations of crossover and mutation, the best 26 individuals are selected as the parents of the next generation, and so on. 30 gen</w:t>
      </w:r>
      <w:r>
        <w:t>erations</w:t>
      </w:r>
      <w:r>
        <w:rPr>
          <w:spacing w:val="40"/>
        </w:rPr>
        <w:t xml:space="preserve"> </w:t>
      </w:r>
      <w:r>
        <w:t>of</w:t>
      </w:r>
      <w:r>
        <w:rPr>
          <w:spacing w:val="40"/>
        </w:rPr>
        <w:t xml:space="preserve"> </w:t>
      </w:r>
      <w:r>
        <w:t>precision</w:t>
      </w:r>
      <w:r>
        <w:rPr>
          <w:spacing w:val="40"/>
        </w:rPr>
        <w:t xml:space="preserve"> </w:t>
      </w:r>
      <w:r>
        <w:t>images</w:t>
      </w:r>
      <w:r>
        <w:rPr>
          <w:spacing w:val="40"/>
        </w:rPr>
        <w:t xml:space="preserve"> </w:t>
      </w:r>
      <w:r>
        <w:t>are</w:t>
      </w:r>
      <w:r>
        <w:rPr>
          <w:spacing w:val="40"/>
        </w:rPr>
        <w:t xml:space="preserve"> </w:t>
      </w:r>
      <w:r>
        <w:t>obtained</w:t>
      </w:r>
      <w:r>
        <w:rPr>
          <w:spacing w:val="40"/>
        </w:rPr>
        <w:t xml:space="preserve"> </w:t>
      </w:r>
      <w:r>
        <w:t>as</w:t>
      </w:r>
      <w:r>
        <w:rPr>
          <w:spacing w:val="40"/>
        </w:rPr>
        <w:t xml:space="preserve"> </w:t>
      </w:r>
      <w:r>
        <w:t>shown</w:t>
      </w:r>
      <w:r>
        <w:rPr>
          <w:spacing w:val="40"/>
        </w:rPr>
        <w:t xml:space="preserve"> </w:t>
      </w:r>
      <w:r>
        <w:t>in</w:t>
      </w:r>
      <w:r>
        <w:rPr>
          <w:spacing w:val="40"/>
        </w:rPr>
        <w:t xml:space="preserve"> </w:t>
      </w:r>
      <w:r>
        <w:t>figure</w:t>
      </w:r>
      <w:r>
        <w:rPr>
          <w:spacing w:val="40"/>
        </w:rPr>
        <w:t xml:space="preserve"> </w:t>
      </w:r>
      <w:r>
        <w:t>9,</w:t>
      </w:r>
      <w:r>
        <w:rPr>
          <w:spacing w:val="40"/>
        </w:rPr>
        <w:t xml:space="preserve"> </w:t>
      </w:r>
      <w:r>
        <w:t>It can be seen from the figure that with the evolution process, there are fewer and fewer individuals with low precision, and individuals</w:t>
      </w:r>
      <w:r>
        <w:rPr>
          <w:spacing w:val="-13"/>
        </w:rPr>
        <w:t xml:space="preserve"> </w:t>
      </w:r>
      <w:r>
        <w:t>with</w:t>
      </w:r>
      <w:r>
        <w:rPr>
          <w:spacing w:val="-12"/>
        </w:rPr>
        <w:t xml:space="preserve"> </w:t>
      </w:r>
      <w:r>
        <w:t>higher</w:t>
      </w:r>
      <w:r>
        <w:rPr>
          <w:spacing w:val="-13"/>
        </w:rPr>
        <w:t xml:space="preserve"> </w:t>
      </w:r>
      <w:r>
        <w:t>precision</w:t>
      </w:r>
      <w:r>
        <w:rPr>
          <w:spacing w:val="-12"/>
        </w:rPr>
        <w:t xml:space="preserve"> </w:t>
      </w:r>
      <w:r>
        <w:t>have</w:t>
      </w:r>
      <w:r>
        <w:rPr>
          <w:spacing w:val="-13"/>
        </w:rPr>
        <w:t xml:space="preserve"> </w:t>
      </w:r>
      <w:r>
        <w:t>evolved.</w:t>
      </w:r>
      <w:r>
        <w:rPr>
          <w:spacing w:val="-12"/>
        </w:rPr>
        <w:t xml:space="preserve"> </w:t>
      </w:r>
      <w:r>
        <w:t>After</w:t>
      </w:r>
      <w:r>
        <w:rPr>
          <w:spacing w:val="-13"/>
        </w:rPr>
        <w:t xml:space="preserve"> </w:t>
      </w:r>
      <w:r>
        <w:t>evolution th</w:t>
      </w:r>
      <w:r>
        <w:t>e accuracy of every individual reached over 85%. As shown in Table III, although the accuracy of the end of evolution is almost the same as that of the early generation, in the last generation of evolution, the recognition accuracy of excellent individuals</w:t>
      </w:r>
      <w:r>
        <w:rPr>
          <w:spacing w:val="-1"/>
        </w:rPr>
        <w:t xml:space="preserve"> </w:t>
      </w:r>
      <w:r>
        <w:t>selected</w:t>
      </w:r>
      <w:r>
        <w:rPr>
          <w:spacing w:val="-1"/>
        </w:rPr>
        <w:t xml:space="preserve"> </w:t>
      </w:r>
      <w:r>
        <w:t>after</w:t>
      </w:r>
      <w:r>
        <w:rPr>
          <w:spacing w:val="-1"/>
        </w:rPr>
        <w:t xml:space="preserve"> </w:t>
      </w:r>
      <w:r>
        <w:t>training</w:t>
      </w:r>
      <w:r>
        <w:rPr>
          <w:spacing w:val="-1"/>
        </w:rPr>
        <w:t xml:space="preserve"> </w:t>
      </w:r>
      <w:r>
        <w:t>is</w:t>
      </w:r>
      <w:r>
        <w:rPr>
          <w:spacing w:val="-1"/>
        </w:rPr>
        <w:t xml:space="preserve"> </w:t>
      </w:r>
      <w:r>
        <w:t>5%</w:t>
      </w:r>
      <w:r>
        <w:rPr>
          <w:spacing w:val="-1"/>
        </w:rPr>
        <w:t xml:space="preserve"> </w:t>
      </w:r>
      <w:r>
        <w:t>higher</w:t>
      </w:r>
      <w:r>
        <w:rPr>
          <w:spacing w:val="-1"/>
        </w:rPr>
        <w:t xml:space="preserve"> </w:t>
      </w:r>
      <w:r>
        <w:t>than</w:t>
      </w:r>
      <w:r>
        <w:rPr>
          <w:spacing w:val="-1"/>
        </w:rPr>
        <w:t xml:space="preserve"> </w:t>
      </w:r>
      <w:r>
        <w:t>that</w:t>
      </w:r>
      <w:r>
        <w:rPr>
          <w:spacing w:val="-1"/>
        </w:rPr>
        <w:t xml:space="preserve"> </w:t>
      </w:r>
      <w:r>
        <w:t>of</w:t>
      </w:r>
      <w:r>
        <w:rPr>
          <w:spacing w:val="-1"/>
        </w:rPr>
        <w:t xml:space="preserve"> </w:t>
      </w:r>
      <w:r>
        <w:t>the first generation.</w:t>
      </w:r>
    </w:p>
    <w:p w14:paraId="029E0A15" w14:textId="77777777" w:rsidR="00DB4E42" w:rsidRDefault="00EE7020">
      <w:pPr>
        <w:pStyle w:val="BodyText"/>
        <w:spacing w:line="249" w:lineRule="auto"/>
        <w:ind w:left="119" w:right="177" w:firstLine="199"/>
        <w:jc w:val="both"/>
      </w:pPr>
      <w:r>
        <w:t>In</w:t>
      </w:r>
      <w:r>
        <w:rPr>
          <w:spacing w:val="40"/>
        </w:rPr>
        <w:t xml:space="preserve"> </w:t>
      </w:r>
      <w:r>
        <w:t>the</w:t>
      </w:r>
      <w:r>
        <w:rPr>
          <w:spacing w:val="40"/>
        </w:rPr>
        <w:t xml:space="preserve"> </w:t>
      </w:r>
      <w:r>
        <w:t>GNN</w:t>
      </w:r>
      <w:r>
        <w:rPr>
          <w:spacing w:val="40"/>
        </w:rPr>
        <w:t xml:space="preserve"> </w:t>
      </w:r>
      <w:r>
        <w:t>part,</w:t>
      </w:r>
      <w:r>
        <w:rPr>
          <w:spacing w:val="40"/>
        </w:rPr>
        <w:t xml:space="preserve"> </w:t>
      </w:r>
      <w:r>
        <w:t>first</w:t>
      </w:r>
      <w:r>
        <w:rPr>
          <w:spacing w:val="40"/>
        </w:rPr>
        <w:t xml:space="preserve"> </w:t>
      </w:r>
      <w:r>
        <w:t>convert</w:t>
      </w:r>
      <w:r>
        <w:rPr>
          <w:spacing w:val="40"/>
        </w:rPr>
        <w:t xml:space="preserve"> </w:t>
      </w:r>
      <w:r>
        <w:t>the</w:t>
      </w:r>
      <w:r>
        <w:rPr>
          <w:spacing w:val="40"/>
        </w:rPr>
        <w:t xml:space="preserve"> </w:t>
      </w:r>
      <w:r>
        <w:t>data</w:t>
      </w:r>
      <w:r>
        <w:rPr>
          <w:spacing w:val="40"/>
        </w:rPr>
        <w:t xml:space="preserve"> </w:t>
      </w:r>
      <w:r>
        <w:t>into</w:t>
      </w:r>
      <w:r>
        <w:rPr>
          <w:spacing w:val="40"/>
        </w:rPr>
        <w:t xml:space="preserve"> </w:t>
      </w:r>
      <w:r>
        <w:t>graph</w:t>
      </w:r>
      <w:r>
        <w:rPr>
          <w:spacing w:val="40"/>
        </w:rPr>
        <w:t xml:space="preserve"> </w:t>
      </w:r>
      <w:r>
        <w:t>data, and obtain the prediction results through graph coarsen, GCN, prediction layer, etc. The number of convolution layers and prediction layers of the graph network. The neurons of each prediction</w:t>
      </w:r>
      <w:r>
        <w:rPr>
          <w:spacing w:val="66"/>
        </w:rPr>
        <w:t xml:space="preserve"> </w:t>
      </w:r>
      <w:r>
        <w:t>layer</w:t>
      </w:r>
      <w:r>
        <w:rPr>
          <w:spacing w:val="67"/>
        </w:rPr>
        <w:t xml:space="preserve"> </w:t>
      </w:r>
      <w:r>
        <w:t>are</w:t>
      </w:r>
      <w:r>
        <w:rPr>
          <w:spacing w:val="67"/>
        </w:rPr>
        <w:t xml:space="preserve"> </w:t>
      </w:r>
      <w:r>
        <w:t>optimized</w:t>
      </w:r>
      <w:r>
        <w:rPr>
          <w:spacing w:val="67"/>
        </w:rPr>
        <w:t xml:space="preserve"> </w:t>
      </w:r>
      <w:r>
        <w:t>by</w:t>
      </w:r>
      <w:r>
        <w:rPr>
          <w:spacing w:val="67"/>
        </w:rPr>
        <w:t xml:space="preserve"> </w:t>
      </w:r>
      <w:r>
        <w:t>EA.</w:t>
      </w:r>
      <w:r>
        <w:rPr>
          <w:spacing w:val="67"/>
        </w:rPr>
        <w:t xml:space="preserve"> </w:t>
      </w:r>
      <w:r>
        <w:t>At</w:t>
      </w:r>
      <w:r>
        <w:rPr>
          <w:spacing w:val="67"/>
        </w:rPr>
        <w:t xml:space="preserve"> </w:t>
      </w:r>
      <w:r>
        <w:t>the</w:t>
      </w:r>
      <w:r>
        <w:rPr>
          <w:spacing w:val="67"/>
        </w:rPr>
        <w:t xml:space="preserve"> </w:t>
      </w:r>
      <w:r>
        <w:rPr>
          <w:spacing w:val="-2"/>
        </w:rPr>
        <w:t>beginning,</w:t>
      </w:r>
    </w:p>
    <w:p w14:paraId="03F57C9B" w14:textId="77777777" w:rsidR="00DB4E42" w:rsidRDefault="00EE7020">
      <w:pPr>
        <w:pStyle w:val="BodyText"/>
        <w:spacing w:line="249" w:lineRule="auto"/>
        <w:ind w:left="119" w:right="177"/>
      </w:pPr>
      <w:r>
        <w:pict w14:anchorId="5E4A7B52">
          <v:line id="_x0000_s2058" alt="" style="position:absolute;left:0;text-align:left;z-index:-16068608;mso-wrap-edited:f;mso-width-percent:0;mso-height-percent:0;mso-position-horizontal-relative:page;mso-width-percent:0;mso-height-percent:0" from="508.5pt,58.25pt" to="513.45pt,58.25pt" strokeweight=".17569mm">
            <w10:wrap anchorx="page"/>
          </v:line>
        </w:pict>
      </w:r>
      <w:r>
        <w:pict w14:anchorId="1A2C3491">
          <v:line id="_x0000_s2057" alt="" style="position:absolute;left:0;text-align:left;z-index:-16068096;mso-wrap-edited:f;mso-width-percent:0;mso-height-percent:0;mso-position-horizontal-relative:page;mso-width-percent:0;mso-height-percent:0" from="558.05pt,118.05pt" to="563.05pt,118.05pt" strokeweight=".17569mm">
            <w10:wrap anchorx="page"/>
          </v:line>
        </w:pict>
      </w:r>
      <w:r>
        <w:pict w14:anchorId="036387F2">
          <v:line id="_x0000_s2056" alt="" style="position:absolute;left:0;text-align:left;z-index:-16067584;mso-wrap-edited:f;mso-width-percent:0;mso-height-percent:0;mso-position-horizontal-relative:page;mso-width-percent:0;mso-height-percent:0" from="491.5pt,130pt" to="496.5pt,130pt" strokeweight=".17569mm">
            <w10:wrap anchorx="page"/>
          </v:line>
        </w:pict>
      </w:r>
      <w:r>
        <w:t>100</w:t>
      </w:r>
      <w:r>
        <w:rPr>
          <w:spacing w:val="40"/>
        </w:rPr>
        <w:t xml:space="preserve"> </w:t>
      </w:r>
      <w:r>
        <w:t>prima</w:t>
      </w:r>
      <w:r>
        <w:t>ry</w:t>
      </w:r>
      <w:r>
        <w:rPr>
          <w:spacing w:val="40"/>
        </w:rPr>
        <w:t xml:space="preserve"> </w:t>
      </w:r>
      <w:r>
        <w:t>generations</w:t>
      </w:r>
      <w:r>
        <w:rPr>
          <w:spacing w:val="40"/>
        </w:rPr>
        <w:t xml:space="preserve"> </w:t>
      </w:r>
      <w:r>
        <w:t>were</w:t>
      </w:r>
      <w:r>
        <w:rPr>
          <w:spacing w:val="40"/>
        </w:rPr>
        <w:t xml:space="preserve"> </w:t>
      </w:r>
      <w:r>
        <w:t>randomly</w:t>
      </w:r>
      <w:r>
        <w:rPr>
          <w:spacing w:val="40"/>
        </w:rPr>
        <w:t xml:space="preserve"> </w:t>
      </w:r>
      <w:r>
        <w:t>generated,</w:t>
      </w:r>
      <w:r>
        <w:rPr>
          <w:spacing w:val="40"/>
        </w:rPr>
        <w:t xml:space="preserve"> </w:t>
      </w:r>
      <w:r>
        <w:t>and</w:t>
      </w:r>
      <w:r>
        <w:rPr>
          <w:spacing w:val="58"/>
        </w:rPr>
        <w:t xml:space="preserve"> </w:t>
      </w:r>
      <w:r>
        <w:t>7 individuals at the Pareto front were selected from the primary generation as the parents of the next generation, evolving for 30 generations. As shown in figure 10 The complexity of 30 generations, flops, is x-</w:t>
      </w:r>
      <w:r>
        <w:t>axis, accuracy error, acc</w:t>
      </w:r>
      <w:r>
        <w:rPr>
          <w:spacing w:val="80"/>
        </w:rPr>
        <w:t xml:space="preserve"> </w:t>
      </w:r>
      <w:r>
        <w:t>error is the image</w:t>
      </w:r>
      <w:r>
        <w:rPr>
          <w:spacing w:val="31"/>
        </w:rPr>
        <w:t xml:space="preserve"> </w:t>
      </w:r>
      <w:r>
        <w:t>of</w:t>
      </w:r>
      <w:r>
        <w:rPr>
          <w:spacing w:val="30"/>
        </w:rPr>
        <w:t xml:space="preserve"> </w:t>
      </w:r>
      <w:r>
        <w:t>the</w:t>
      </w:r>
      <w:r>
        <w:rPr>
          <w:spacing w:val="31"/>
        </w:rPr>
        <w:t xml:space="preserve"> </w:t>
      </w:r>
      <w:r>
        <w:t>y-axis.</w:t>
      </w:r>
      <w:r>
        <w:rPr>
          <w:spacing w:val="31"/>
        </w:rPr>
        <w:t xml:space="preserve"> </w:t>
      </w:r>
      <w:r>
        <w:t>Red</w:t>
      </w:r>
      <w:r>
        <w:rPr>
          <w:spacing w:val="30"/>
        </w:rPr>
        <w:t xml:space="preserve"> </w:t>
      </w:r>
      <w:r>
        <w:t>dots</w:t>
      </w:r>
      <w:r>
        <w:rPr>
          <w:spacing w:val="31"/>
        </w:rPr>
        <w:t xml:space="preserve"> </w:t>
      </w:r>
      <w:r>
        <w:t>are</w:t>
      </w:r>
      <w:r>
        <w:rPr>
          <w:spacing w:val="31"/>
        </w:rPr>
        <w:t xml:space="preserve"> </w:t>
      </w:r>
      <w:r>
        <w:t>used</w:t>
      </w:r>
      <w:r>
        <w:rPr>
          <w:spacing w:val="30"/>
        </w:rPr>
        <w:t xml:space="preserve"> </w:t>
      </w:r>
      <w:r>
        <w:t>to</w:t>
      </w:r>
      <w:r>
        <w:rPr>
          <w:spacing w:val="31"/>
        </w:rPr>
        <w:t xml:space="preserve"> </w:t>
      </w:r>
      <w:r>
        <w:t>mark</w:t>
      </w:r>
      <w:r>
        <w:rPr>
          <w:spacing w:val="31"/>
        </w:rPr>
        <w:t xml:space="preserve"> </w:t>
      </w:r>
      <w:r>
        <w:t>the</w:t>
      </w:r>
      <w:r>
        <w:rPr>
          <w:spacing w:val="30"/>
        </w:rPr>
        <w:t xml:space="preserve"> </w:t>
      </w:r>
      <w:r>
        <w:t>dots</w:t>
      </w:r>
      <w:r>
        <w:rPr>
          <w:spacing w:val="31"/>
        </w:rPr>
        <w:t xml:space="preserve"> </w:t>
      </w:r>
      <w:r>
        <w:t>of the last generations of individuals. Flops refers to the number of</w:t>
      </w:r>
      <w:r>
        <w:rPr>
          <w:spacing w:val="34"/>
        </w:rPr>
        <w:t xml:space="preserve"> </w:t>
      </w:r>
      <w:r>
        <w:t>matrix</w:t>
      </w:r>
      <w:r>
        <w:rPr>
          <w:spacing w:val="34"/>
        </w:rPr>
        <w:t xml:space="preserve"> </w:t>
      </w:r>
      <w:r>
        <w:t>operations</w:t>
      </w:r>
      <w:r>
        <w:rPr>
          <w:spacing w:val="34"/>
        </w:rPr>
        <w:t xml:space="preserve"> </w:t>
      </w:r>
      <w:r>
        <w:t>in</w:t>
      </w:r>
      <w:r>
        <w:rPr>
          <w:spacing w:val="34"/>
        </w:rPr>
        <w:t xml:space="preserve"> </w:t>
      </w:r>
      <w:r>
        <w:t>the</w:t>
      </w:r>
      <w:r>
        <w:rPr>
          <w:spacing w:val="34"/>
        </w:rPr>
        <w:t xml:space="preserve"> </w:t>
      </w:r>
      <w:r>
        <w:t>process</w:t>
      </w:r>
      <w:r>
        <w:rPr>
          <w:spacing w:val="34"/>
        </w:rPr>
        <w:t xml:space="preserve"> </w:t>
      </w:r>
      <w:r>
        <w:t>of</w:t>
      </w:r>
      <w:r>
        <w:rPr>
          <w:spacing w:val="34"/>
        </w:rPr>
        <w:t xml:space="preserve"> </w:t>
      </w:r>
      <w:r>
        <w:t>network</w:t>
      </w:r>
      <w:r>
        <w:rPr>
          <w:spacing w:val="34"/>
        </w:rPr>
        <w:t xml:space="preserve"> </w:t>
      </w:r>
      <w:r>
        <w:t>recognition.</w:t>
      </w:r>
      <w:r>
        <w:t xml:space="preserve"> Divide by the number of matrix operations of hypernetwork, for</w:t>
      </w:r>
      <w:r>
        <w:rPr>
          <w:spacing w:val="39"/>
        </w:rPr>
        <w:t xml:space="preserve"> </w:t>
      </w:r>
      <w:r>
        <w:t>converting</w:t>
      </w:r>
      <w:r>
        <w:rPr>
          <w:spacing w:val="39"/>
        </w:rPr>
        <w:t xml:space="preserve"> </w:t>
      </w:r>
      <w:r>
        <w:t>the</w:t>
      </w:r>
      <w:r>
        <w:rPr>
          <w:spacing w:val="39"/>
        </w:rPr>
        <w:t xml:space="preserve"> </w:t>
      </w:r>
      <w:r>
        <w:t>flops</w:t>
      </w:r>
      <w:r>
        <w:rPr>
          <w:spacing w:val="39"/>
        </w:rPr>
        <w:t xml:space="preserve"> </w:t>
      </w:r>
      <w:r>
        <w:t>index</w:t>
      </w:r>
      <w:r>
        <w:rPr>
          <w:spacing w:val="39"/>
        </w:rPr>
        <w:t xml:space="preserve"> </w:t>
      </w:r>
      <w:r>
        <w:t>into</w:t>
      </w:r>
      <w:r>
        <w:rPr>
          <w:spacing w:val="39"/>
        </w:rPr>
        <w:t xml:space="preserve"> </w:t>
      </w:r>
      <w:r>
        <w:t>a</w:t>
      </w:r>
      <w:r>
        <w:rPr>
          <w:spacing w:val="39"/>
        </w:rPr>
        <w:t xml:space="preserve"> </w:t>
      </w:r>
      <w:r>
        <w:t>range</w:t>
      </w:r>
      <w:r>
        <w:rPr>
          <w:spacing w:val="39"/>
        </w:rPr>
        <w:t xml:space="preserve"> </w:t>
      </w:r>
      <w:r>
        <w:t>of</w:t>
      </w:r>
      <w:r>
        <w:rPr>
          <w:spacing w:val="39"/>
        </w:rPr>
        <w:t xml:space="preserve"> </w:t>
      </w:r>
      <w:r>
        <w:t>0</w:t>
      </w:r>
      <w:r>
        <w:rPr>
          <w:spacing w:val="39"/>
        </w:rPr>
        <w:t xml:space="preserve"> </w:t>
      </w:r>
      <w:r>
        <w:t>to</w:t>
      </w:r>
      <w:r>
        <w:rPr>
          <w:spacing w:val="39"/>
        </w:rPr>
        <w:t xml:space="preserve"> </w:t>
      </w:r>
      <w:r>
        <w:t>1.</w:t>
      </w:r>
      <w:r>
        <w:rPr>
          <w:spacing w:val="39"/>
        </w:rPr>
        <w:t xml:space="preserve"> </w:t>
      </w:r>
      <w:r>
        <w:t>Acc error refers to 1-acc, so the smaller the acc</w:t>
      </w:r>
      <w:r>
        <w:rPr>
          <w:spacing w:val="40"/>
        </w:rPr>
        <w:t xml:space="preserve"> </w:t>
      </w:r>
      <w:r>
        <w:t>error, the higher</w:t>
      </w:r>
      <w:r>
        <w:rPr>
          <w:spacing w:val="40"/>
        </w:rPr>
        <w:t xml:space="preserve"> </w:t>
      </w:r>
      <w:r>
        <w:t>the</w:t>
      </w:r>
      <w:r>
        <w:rPr>
          <w:spacing w:val="25"/>
        </w:rPr>
        <w:t xml:space="preserve"> </w:t>
      </w:r>
      <w:r>
        <w:t>accuracy.</w:t>
      </w:r>
      <w:r>
        <w:rPr>
          <w:spacing w:val="25"/>
        </w:rPr>
        <w:t xml:space="preserve"> </w:t>
      </w:r>
      <w:r>
        <w:t>It</w:t>
      </w:r>
      <w:r>
        <w:rPr>
          <w:spacing w:val="25"/>
        </w:rPr>
        <w:t xml:space="preserve"> </w:t>
      </w:r>
      <w:r>
        <w:t>can</w:t>
      </w:r>
      <w:r>
        <w:rPr>
          <w:spacing w:val="25"/>
        </w:rPr>
        <w:t xml:space="preserve"> </w:t>
      </w:r>
      <w:r>
        <w:t>be</w:t>
      </w:r>
      <w:r>
        <w:rPr>
          <w:spacing w:val="25"/>
        </w:rPr>
        <w:t xml:space="preserve"> </w:t>
      </w:r>
      <w:r>
        <w:t>seen</w:t>
      </w:r>
      <w:r>
        <w:rPr>
          <w:spacing w:val="25"/>
        </w:rPr>
        <w:t xml:space="preserve"> </w:t>
      </w:r>
      <w:r>
        <w:t>from</w:t>
      </w:r>
      <w:r>
        <w:rPr>
          <w:spacing w:val="25"/>
        </w:rPr>
        <w:t xml:space="preserve"> </w:t>
      </w:r>
      <w:r>
        <w:t>the</w:t>
      </w:r>
      <w:r>
        <w:rPr>
          <w:spacing w:val="25"/>
        </w:rPr>
        <w:t xml:space="preserve"> </w:t>
      </w:r>
      <w:r>
        <w:t>figure</w:t>
      </w:r>
      <w:r>
        <w:rPr>
          <w:spacing w:val="25"/>
        </w:rPr>
        <w:t xml:space="preserve"> </w:t>
      </w:r>
      <w:r>
        <w:t>10</w:t>
      </w:r>
      <w:r>
        <w:rPr>
          <w:spacing w:val="25"/>
        </w:rPr>
        <w:t xml:space="preserve"> </w:t>
      </w:r>
      <w:r>
        <w:t>that</w:t>
      </w:r>
      <w:r>
        <w:rPr>
          <w:spacing w:val="25"/>
        </w:rPr>
        <w:t xml:space="preserve"> </w:t>
      </w:r>
      <w:r>
        <w:t>the</w:t>
      </w:r>
      <w:r>
        <w:rPr>
          <w:spacing w:val="25"/>
        </w:rPr>
        <w:t xml:space="preserve"> </w:t>
      </w:r>
      <w:r>
        <w:t>last individual</w:t>
      </w:r>
      <w:r>
        <w:rPr>
          <w:spacing w:val="19"/>
        </w:rPr>
        <w:t xml:space="preserve"> </w:t>
      </w:r>
      <w:r>
        <w:t>evolved</w:t>
      </w:r>
      <w:r>
        <w:rPr>
          <w:spacing w:val="19"/>
        </w:rPr>
        <w:t xml:space="preserve"> </w:t>
      </w:r>
      <w:r>
        <w:t>to the</w:t>
      </w:r>
      <w:r>
        <w:rPr>
          <w:spacing w:val="19"/>
        </w:rPr>
        <w:t xml:space="preserve"> </w:t>
      </w:r>
      <w:r>
        <w:t>position</w:t>
      </w:r>
      <w:r>
        <w:rPr>
          <w:spacing w:val="19"/>
        </w:rPr>
        <w:t xml:space="preserve"> </w:t>
      </w:r>
      <w:r>
        <w:t>in</w:t>
      </w:r>
      <w:r>
        <w:rPr>
          <w:spacing w:val="19"/>
        </w:rPr>
        <w:t xml:space="preserve"> </w:t>
      </w:r>
      <w:r>
        <w:t>the</w:t>
      </w:r>
      <w:r>
        <w:rPr>
          <w:spacing w:val="19"/>
        </w:rPr>
        <w:t xml:space="preserve"> </w:t>
      </w:r>
      <w:r>
        <w:t>lower left</w:t>
      </w:r>
      <w:r>
        <w:rPr>
          <w:spacing w:val="19"/>
        </w:rPr>
        <w:t xml:space="preserve"> </w:t>
      </w:r>
      <w:r>
        <w:t>corner</w:t>
      </w:r>
      <w:r>
        <w:rPr>
          <w:spacing w:val="19"/>
        </w:rPr>
        <w:t xml:space="preserve"> </w:t>
      </w:r>
      <w:r>
        <w:t>of the</w:t>
      </w:r>
      <w:r>
        <w:rPr>
          <w:spacing w:val="-2"/>
        </w:rPr>
        <w:t xml:space="preserve"> </w:t>
      </w:r>
      <w:r>
        <w:t>figure,</w:t>
      </w:r>
      <w:r>
        <w:rPr>
          <w:spacing w:val="-2"/>
        </w:rPr>
        <w:t xml:space="preserve"> </w:t>
      </w:r>
      <w:r>
        <w:t>representing</w:t>
      </w:r>
      <w:r>
        <w:rPr>
          <w:spacing w:val="-2"/>
        </w:rPr>
        <w:t xml:space="preserve"> </w:t>
      </w:r>
      <w:r>
        <w:t>higher</w:t>
      </w:r>
      <w:r>
        <w:rPr>
          <w:spacing w:val="-2"/>
        </w:rPr>
        <w:t xml:space="preserve"> </w:t>
      </w:r>
      <w:r>
        <w:t>accuracy</w:t>
      </w:r>
      <w:r>
        <w:rPr>
          <w:spacing w:val="-2"/>
        </w:rPr>
        <w:t xml:space="preserve"> </w:t>
      </w:r>
      <w:r>
        <w:t>and</w:t>
      </w:r>
      <w:r>
        <w:rPr>
          <w:spacing w:val="-2"/>
        </w:rPr>
        <w:t xml:space="preserve"> </w:t>
      </w:r>
      <w:r>
        <w:t>lower</w:t>
      </w:r>
      <w:r>
        <w:rPr>
          <w:spacing w:val="-2"/>
        </w:rPr>
        <w:t xml:space="preserve"> complexity.</w:t>
      </w:r>
    </w:p>
    <w:p w14:paraId="7BBA09E5" w14:textId="77777777" w:rsidR="00DB4E42" w:rsidRDefault="00EE7020">
      <w:pPr>
        <w:pStyle w:val="BodyText"/>
        <w:spacing w:line="249" w:lineRule="auto"/>
        <w:ind w:left="119" w:right="177" w:firstLine="199"/>
        <w:jc w:val="both"/>
      </w:pPr>
      <w:r>
        <w:t xml:space="preserve">We compared the impact of using the direction </w:t>
      </w:r>
      <w:r>
        <w:t>information of graph data on Intrusion Detection. The pooling matrix required for graph collapse classification is composed of eigenvectors of the Laplacian matrix of subgraphs. We also compare the impact of Laplacian matrix normalization on intrusion</w:t>
      </w:r>
      <w:r>
        <w:rPr>
          <w:spacing w:val="40"/>
        </w:rPr>
        <w:t xml:space="preserve"> </w:t>
      </w:r>
      <w:r>
        <w:t>dete</w:t>
      </w:r>
      <w:r>
        <w:t>ction.</w:t>
      </w:r>
      <w:r>
        <w:rPr>
          <w:spacing w:val="40"/>
        </w:rPr>
        <w:t xml:space="preserve"> </w:t>
      </w:r>
      <w:r>
        <w:t>It</w:t>
      </w:r>
      <w:r>
        <w:rPr>
          <w:spacing w:val="40"/>
        </w:rPr>
        <w:t xml:space="preserve"> </w:t>
      </w:r>
      <w:r>
        <w:t>can</w:t>
      </w:r>
      <w:r>
        <w:rPr>
          <w:spacing w:val="40"/>
        </w:rPr>
        <w:t xml:space="preserve"> </w:t>
      </w:r>
      <w:r>
        <w:t>be</w:t>
      </w:r>
      <w:r>
        <w:rPr>
          <w:spacing w:val="40"/>
        </w:rPr>
        <w:t xml:space="preserve"> </w:t>
      </w:r>
      <w:r>
        <w:t>seen</w:t>
      </w:r>
      <w:r>
        <w:rPr>
          <w:spacing w:val="40"/>
        </w:rPr>
        <w:t xml:space="preserve"> </w:t>
      </w:r>
      <w:r>
        <w:t>from</w:t>
      </w:r>
      <w:r>
        <w:rPr>
          <w:spacing w:val="40"/>
        </w:rPr>
        <w:t xml:space="preserve"> </w:t>
      </w:r>
      <w:r>
        <w:t>the</w:t>
      </w:r>
      <w:r>
        <w:rPr>
          <w:spacing w:val="40"/>
        </w:rPr>
        <w:t xml:space="preserve"> </w:t>
      </w:r>
      <w:r>
        <w:t>figure</w:t>
      </w:r>
      <w:r>
        <w:rPr>
          <w:spacing w:val="40"/>
        </w:rPr>
        <w:t xml:space="preserve"> </w:t>
      </w:r>
      <w:r>
        <w:t>11</w:t>
      </w:r>
      <w:r>
        <w:rPr>
          <w:spacing w:val="40"/>
        </w:rPr>
        <w:t xml:space="preserve"> </w:t>
      </w:r>
      <w:r>
        <w:t xml:space="preserve">that the result of using both graph data direction information and Laplace normalization is not the best. Removing the direction information of graph data will make the effect of intrusion detection better, so more </w:t>
      </w:r>
      <w:r>
        <w:t>use of graph data information will</w:t>
      </w:r>
      <w:r>
        <w:rPr>
          <w:spacing w:val="40"/>
        </w:rPr>
        <w:t xml:space="preserve"> </w:t>
      </w:r>
      <w:r>
        <w:t>not necessarily improve the results of intrusion detection. Removing</w:t>
      </w:r>
      <w:r>
        <w:rPr>
          <w:spacing w:val="11"/>
        </w:rPr>
        <w:t xml:space="preserve"> </w:t>
      </w:r>
      <w:r>
        <w:t>the</w:t>
      </w:r>
      <w:r>
        <w:rPr>
          <w:spacing w:val="12"/>
        </w:rPr>
        <w:t xml:space="preserve"> </w:t>
      </w:r>
      <w:r>
        <w:t>Laplacian</w:t>
      </w:r>
      <w:r>
        <w:rPr>
          <w:spacing w:val="12"/>
        </w:rPr>
        <w:t xml:space="preserve"> </w:t>
      </w:r>
      <w:r>
        <w:t>matrix</w:t>
      </w:r>
      <w:r>
        <w:rPr>
          <w:spacing w:val="11"/>
        </w:rPr>
        <w:t xml:space="preserve"> </w:t>
      </w:r>
      <w:r>
        <w:t>normalization</w:t>
      </w:r>
      <w:r>
        <w:rPr>
          <w:spacing w:val="12"/>
        </w:rPr>
        <w:t xml:space="preserve"> </w:t>
      </w:r>
      <w:r>
        <w:t>will</w:t>
      </w:r>
      <w:r>
        <w:rPr>
          <w:spacing w:val="12"/>
        </w:rPr>
        <w:t xml:space="preserve"> </w:t>
      </w:r>
      <w:r>
        <w:t>also</w:t>
      </w:r>
      <w:r>
        <w:rPr>
          <w:spacing w:val="11"/>
        </w:rPr>
        <w:t xml:space="preserve"> </w:t>
      </w:r>
      <w:r>
        <w:rPr>
          <w:spacing w:val="-4"/>
        </w:rPr>
        <w:t>make</w:t>
      </w:r>
    </w:p>
    <w:p w14:paraId="2B1A80E2" w14:textId="77777777" w:rsidR="00DB4E42" w:rsidRDefault="00DB4E42">
      <w:pPr>
        <w:spacing w:line="249" w:lineRule="auto"/>
        <w:jc w:val="both"/>
        <w:sectPr w:rsidR="00DB4E42">
          <w:pgSz w:w="12240" w:h="15840"/>
          <w:pgMar w:top="1000" w:right="800" w:bottom="280" w:left="860" w:header="464" w:footer="0" w:gutter="0"/>
          <w:cols w:num="2" w:space="720" w:equalWidth="0">
            <w:col w:w="5181" w:space="79"/>
            <w:col w:w="5320"/>
          </w:cols>
        </w:sectPr>
      </w:pPr>
    </w:p>
    <w:p w14:paraId="32CF1B9E" w14:textId="77777777" w:rsidR="00DB4E42" w:rsidRDefault="00DB4E42">
      <w:pPr>
        <w:pStyle w:val="BodyText"/>
        <w:spacing w:before="3"/>
        <w:rPr>
          <w:sz w:val="10"/>
        </w:rPr>
      </w:pPr>
    </w:p>
    <w:p w14:paraId="4E635B1B" w14:textId="77777777" w:rsidR="00DB4E42" w:rsidRDefault="00EE7020">
      <w:pPr>
        <w:pStyle w:val="BodyText"/>
        <w:ind w:left="220" w:right="-29"/>
      </w:pPr>
      <w:r>
        <w:rPr>
          <w:noProof/>
        </w:rPr>
        <w:drawing>
          <wp:inline distT="0" distB="0" distL="0" distR="0" wp14:anchorId="11052AB4" wp14:editId="0E43EAAC">
            <wp:extent cx="6570821" cy="2012918"/>
            <wp:effectExtent l="0" t="0" r="0" b="0"/>
            <wp:docPr id="13"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png"/>
                    <pic:cNvPicPr/>
                  </pic:nvPicPr>
                  <pic:blipFill>
                    <a:blip r:embed="rId14" cstate="print"/>
                    <a:stretch>
                      <a:fillRect/>
                    </a:stretch>
                  </pic:blipFill>
                  <pic:spPr>
                    <a:xfrm>
                      <a:off x="0" y="0"/>
                      <a:ext cx="6570821" cy="2012918"/>
                    </a:xfrm>
                    <a:prstGeom prst="rect">
                      <a:avLst/>
                    </a:prstGeom>
                  </pic:spPr>
                </pic:pic>
              </a:graphicData>
            </a:graphic>
          </wp:inline>
        </w:drawing>
      </w:r>
    </w:p>
    <w:p w14:paraId="54AB0B6D" w14:textId="77777777" w:rsidR="00DB4E42" w:rsidRDefault="00EE7020">
      <w:pPr>
        <w:spacing w:before="126"/>
        <w:ind w:left="119"/>
        <w:rPr>
          <w:sz w:val="16"/>
        </w:rPr>
      </w:pPr>
      <w:r>
        <w:rPr>
          <w:sz w:val="16"/>
        </w:rPr>
        <w:t>Fig.</w:t>
      </w:r>
      <w:r>
        <w:rPr>
          <w:spacing w:val="11"/>
          <w:sz w:val="16"/>
        </w:rPr>
        <w:t xml:space="preserve"> </w:t>
      </w:r>
      <w:r>
        <w:rPr>
          <w:sz w:val="16"/>
        </w:rPr>
        <w:t>7.</w:t>
      </w:r>
      <w:r>
        <w:rPr>
          <w:spacing w:val="63"/>
          <w:sz w:val="16"/>
        </w:rPr>
        <w:t xml:space="preserve"> </w:t>
      </w:r>
      <w:r>
        <w:rPr>
          <w:sz w:val="16"/>
        </w:rPr>
        <w:t>CNN</w:t>
      </w:r>
      <w:r>
        <w:rPr>
          <w:spacing w:val="11"/>
          <w:sz w:val="16"/>
        </w:rPr>
        <w:t xml:space="preserve"> </w:t>
      </w:r>
      <w:r>
        <w:rPr>
          <w:sz w:val="16"/>
        </w:rPr>
        <w:t>crossover</w:t>
      </w:r>
      <w:r>
        <w:rPr>
          <w:spacing w:val="11"/>
          <w:sz w:val="16"/>
        </w:rPr>
        <w:t xml:space="preserve"> </w:t>
      </w:r>
      <w:r>
        <w:rPr>
          <w:spacing w:val="-2"/>
          <w:sz w:val="16"/>
        </w:rPr>
        <w:t>operation.</w:t>
      </w:r>
    </w:p>
    <w:p w14:paraId="40E22EA9" w14:textId="77777777" w:rsidR="00DB4E42" w:rsidRDefault="00EE7020">
      <w:pPr>
        <w:pStyle w:val="BodyText"/>
        <w:spacing w:before="9"/>
        <w:rPr>
          <w:sz w:val="21"/>
        </w:rPr>
      </w:pPr>
      <w:r>
        <w:rPr>
          <w:noProof/>
        </w:rPr>
        <w:drawing>
          <wp:anchor distT="0" distB="0" distL="0" distR="0" simplePos="0" relativeHeight="16" behindDoc="0" locked="0" layoutInCell="1" allowOverlap="1" wp14:anchorId="5E8E9390" wp14:editId="1EBFD54E">
            <wp:simplePos x="0" y="0"/>
            <wp:positionH relativeFrom="page">
              <wp:posOffset>685800</wp:posOffset>
            </wp:positionH>
            <wp:positionV relativeFrom="paragraph">
              <wp:posOffset>174861</wp:posOffset>
            </wp:positionV>
            <wp:extent cx="6548818" cy="1121473"/>
            <wp:effectExtent l="0" t="0" r="0" b="0"/>
            <wp:wrapTopAndBottom/>
            <wp:docPr id="15"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png"/>
                    <pic:cNvPicPr/>
                  </pic:nvPicPr>
                  <pic:blipFill>
                    <a:blip r:embed="rId15" cstate="print"/>
                    <a:stretch>
                      <a:fillRect/>
                    </a:stretch>
                  </pic:blipFill>
                  <pic:spPr>
                    <a:xfrm>
                      <a:off x="0" y="0"/>
                      <a:ext cx="6548818" cy="1121473"/>
                    </a:xfrm>
                    <a:prstGeom prst="rect">
                      <a:avLst/>
                    </a:prstGeom>
                  </pic:spPr>
                </pic:pic>
              </a:graphicData>
            </a:graphic>
          </wp:anchor>
        </w:drawing>
      </w:r>
    </w:p>
    <w:p w14:paraId="4024EFF9" w14:textId="77777777" w:rsidR="00DB4E42" w:rsidRDefault="00DB4E42">
      <w:pPr>
        <w:pStyle w:val="BodyText"/>
        <w:spacing w:before="7"/>
        <w:rPr>
          <w:sz w:val="14"/>
        </w:rPr>
      </w:pPr>
    </w:p>
    <w:p w14:paraId="6416F07B" w14:textId="77777777" w:rsidR="00DB4E42" w:rsidRDefault="00EE7020">
      <w:pPr>
        <w:spacing w:before="1"/>
        <w:ind w:left="119"/>
        <w:rPr>
          <w:sz w:val="16"/>
        </w:rPr>
      </w:pPr>
      <w:r>
        <w:rPr>
          <w:sz w:val="16"/>
        </w:rPr>
        <w:t>Fig.</w:t>
      </w:r>
      <w:r>
        <w:rPr>
          <w:spacing w:val="12"/>
          <w:sz w:val="16"/>
        </w:rPr>
        <w:t xml:space="preserve"> </w:t>
      </w:r>
      <w:r>
        <w:rPr>
          <w:sz w:val="16"/>
        </w:rPr>
        <w:t>8.</w:t>
      </w:r>
      <w:r>
        <w:rPr>
          <w:spacing w:val="66"/>
          <w:sz w:val="16"/>
        </w:rPr>
        <w:t xml:space="preserve"> </w:t>
      </w:r>
      <w:r>
        <w:rPr>
          <w:sz w:val="16"/>
        </w:rPr>
        <w:t>CNN</w:t>
      </w:r>
      <w:r>
        <w:rPr>
          <w:spacing w:val="12"/>
          <w:sz w:val="16"/>
        </w:rPr>
        <w:t xml:space="preserve"> </w:t>
      </w:r>
      <w:r>
        <w:rPr>
          <w:sz w:val="16"/>
        </w:rPr>
        <w:t>mutation</w:t>
      </w:r>
      <w:r>
        <w:rPr>
          <w:spacing w:val="13"/>
          <w:sz w:val="16"/>
        </w:rPr>
        <w:t xml:space="preserve"> </w:t>
      </w:r>
      <w:r>
        <w:rPr>
          <w:spacing w:val="-2"/>
          <w:sz w:val="16"/>
        </w:rPr>
        <w:t>operation.</w:t>
      </w:r>
    </w:p>
    <w:p w14:paraId="5F149465" w14:textId="77777777" w:rsidR="00DB4E42" w:rsidRDefault="00DB4E42">
      <w:pPr>
        <w:pStyle w:val="BodyText"/>
      </w:pPr>
    </w:p>
    <w:p w14:paraId="338DCE3E" w14:textId="77777777" w:rsidR="00DB4E42" w:rsidRDefault="00EE7020">
      <w:pPr>
        <w:pStyle w:val="BodyText"/>
        <w:spacing w:before="5"/>
        <w:rPr>
          <w:sz w:val="17"/>
        </w:rPr>
      </w:pPr>
      <w:r>
        <w:rPr>
          <w:noProof/>
        </w:rPr>
        <w:drawing>
          <wp:anchor distT="0" distB="0" distL="0" distR="0" simplePos="0" relativeHeight="17" behindDoc="0" locked="0" layoutInCell="1" allowOverlap="1" wp14:anchorId="4066CA95" wp14:editId="42768747">
            <wp:simplePos x="0" y="0"/>
            <wp:positionH relativeFrom="page">
              <wp:posOffset>854964</wp:posOffset>
            </wp:positionH>
            <wp:positionV relativeFrom="paragraph">
              <wp:posOffset>142752</wp:posOffset>
            </wp:positionV>
            <wp:extent cx="2520886" cy="1430464"/>
            <wp:effectExtent l="0" t="0" r="0" b="0"/>
            <wp:wrapTopAndBottom/>
            <wp:docPr id="17"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jpeg"/>
                    <pic:cNvPicPr/>
                  </pic:nvPicPr>
                  <pic:blipFill>
                    <a:blip r:embed="rId16" cstate="print"/>
                    <a:stretch>
                      <a:fillRect/>
                    </a:stretch>
                  </pic:blipFill>
                  <pic:spPr>
                    <a:xfrm>
                      <a:off x="0" y="0"/>
                      <a:ext cx="2520886" cy="1430464"/>
                    </a:xfrm>
                    <a:prstGeom prst="rect">
                      <a:avLst/>
                    </a:prstGeom>
                  </pic:spPr>
                </pic:pic>
              </a:graphicData>
            </a:graphic>
          </wp:anchor>
        </w:drawing>
      </w:r>
    </w:p>
    <w:p w14:paraId="622DFB69" w14:textId="77777777" w:rsidR="00DB4E42" w:rsidRDefault="00DB4E42">
      <w:pPr>
        <w:pStyle w:val="BodyText"/>
        <w:spacing w:before="9"/>
        <w:rPr>
          <w:sz w:val="26"/>
        </w:rPr>
      </w:pPr>
    </w:p>
    <w:p w14:paraId="1912D1A6" w14:textId="77777777" w:rsidR="00DB4E42" w:rsidRDefault="00DB4E42">
      <w:pPr>
        <w:rPr>
          <w:sz w:val="26"/>
        </w:rPr>
        <w:sectPr w:rsidR="00DB4E42">
          <w:pgSz w:w="12240" w:h="15840"/>
          <w:pgMar w:top="1000" w:right="800" w:bottom="280" w:left="860" w:header="464" w:footer="0" w:gutter="0"/>
          <w:cols w:space="720"/>
        </w:sectPr>
      </w:pPr>
    </w:p>
    <w:p w14:paraId="0201935E" w14:textId="77777777" w:rsidR="00DB4E42" w:rsidRDefault="00EE7020">
      <w:pPr>
        <w:spacing w:before="98"/>
        <w:ind w:left="119"/>
        <w:rPr>
          <w:sz w:val="16"/>
        </w:rPr>
      </w:pPr>
      <w:r>
        <w:rPr>
          <w:sz w:val="16"/>
        </w:rPr>
        <w:t>Fig.</w:t>
      </w:r>
      <w:r>
        <w:rPr>
          <w:spacing w:val="10"/>
          <w:sz w:val="16"/>
        </w:rPr>
        <w:t xml:space="preserve"> </w:t>
      </w:r>
      <w:r>
        <w:rPr>
          <w:sz w:val="16"/>
        </w:rPr>
        <w:t>9.</w:t>
      </w:r>
      <w:r>
        <w:rPr>
          <w:spacing w:val="63"/>
          <w:sz w:val="16"/>
        </w:rPr>
        <w:t xml:space="preserve"> </w:t>
      </w:r>
      <w:r>
        <w:rPr>
          <w:sz w:val="16"/>
        </w:rPr>
        <w:t>CNN</w:t>
      </w:r>
      <w:r>
        <w:rPr>
          <w:spacing w:val="11"/>
          <w:sz w:val="16"/>
        </w:rPr>
        <w:t xml:space="preserve"> </w:t>
      </w:r>
      <w:r>
        <w:rPr>
          <w:sz w:val="16"/>
        </w:rPr>
        <w:t>evolution</w:t>
      </w:r>
      <w:r>
        <w:rPr>
          <w:spacing w:val="10"/>
          <w:sz w:val="16"/>
        </w:rPr>
        <w:t xml:space="preserve"> </w:t>
      </w:r>
      <w:r>
        <w:rPr>
          <w:spacing w:val="-2"/>
          <w:sz w:val="16"/>
        </w:rPr>
        <w:t>result.</w:t>
      </w:r>
    </w:p>
    <w:p w14:paraId="117F2A42" w14:textId="77777777" w:rsidR="00DB4E42" w:rsidRDefault="00DB4E42">
      <w:pPr>
        <w:pStyle w:val="BodyText"/>
        <w:spacing w:before="1"/>
        <w:rPr>
          <w:sz w:val="28"/>
        </w:rPr>
      </w:pPr>
    </w:p>
    <w:p w14:paraId="5684E6CA" w14:textId="77777777" w:rsidR="00DB4E42" w:rsidRDefault="00EE7020">
      <w:pPr>
        <w:pStyle w:val="BodyText"/>
        <w:ind w:left="490" w:right="-101"/>
      </w:pPr>
      <w:r>
        <w:rPr>
          <w:noProof/>
        </w:rPr>
        <w:drawing>
          <wp:inline distT="0" distB="0" distL="0" distR="0" wp14:anchorId="58307DC4" wp14:editId="5755B346">
            <wp:extent cx="2791206" cy="2107120"/>
            <wp:effectExtent l="0" t="0" r="0" b="0"/>
            <wp:docPr id="19"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png"/>
                    <pic:cNvPicPr/>
                  </pic:nvPicPr>
                  <pic:blipFill>
                    <a:blip r:embed="rId17" cstate="print"/>
                    <a:stretch>
                      <a:fillRect/>
                    </a:stretch>
                  </pic:blipFill>
                  <pic:spPr>
                    <a:xfrm>
                      <a:off x="0" y="0"/>
                      <a:ext cx="2791206" cy="2107120"/>
                    </a:xfrm>
                    <a:prstGeom prst="rect">
                      <a:avLst/>
                    </a:prstGeom>
                  </pic:spPr>
                </pic:pic>
              </a:graphicData>
            </a:graphic>
          </wp:inline>
        </w:drawing>
      </w:r>
    </w:p>
    <w:p w14:paraId="4396C8CC" w14:textId="77777777" w:rsidR="00DB4E42" w:rsidRDefault="00EE7020">
      <w:pPr>
        <w:spacing w:before="141"/>
        <w:ind w:left="119"/>
        <w:rPr>
          <w:sz w:val="16"/>
        </w:rPr>
      </w:pPr>
      <w:r>
        <w:rPr>
          <w:sz w:val="16"/>
        </w:rPr>
        <w:t>Fig.</w:t>
      </w:r>
      <w:r>
        <w:rPr>
          <w:spacing w:val="10"/>
          <w:sz w:val="16"/>
        </w:rPr>
        <w:t xml:space="preserve"> </w:t>
      </w:r>
      <w:r>
        <w:rPr>
          <w:sz w:val="16"/>
        </w:rPr>
        <w:t>10.</w:t>
      </w:r>
      <w:r>
        <w:rPr>
          <w:spacing w:val="62"/>
          <w:sz w:val="16"/>
        </w:rPr>
        <w:t xml:space="preserve"> </w:t>
      </w:r>
      <w:r>
        <w:rPr>
          <w:sz w:val="16"/>
        </w:rPr>
        <w:t>GNN</w:t>
      </w:r>
      <w:r>
        <w:rPr>
          <w:spacing w:val="10"/>
          <w:sz w:val="16"/>
        </w:rPr>
        <w:t xml:space="preserve"> </w:t>
      </w:r>
      <w:r>
        <w:rPr>
          <w:sz w:val="16"/>
        </w:rPr>
        <w:t>revolution</w:t>
      </w:r>
      <w:r>
        <w:rPr>
          <w:spacing w:val="11"/>
          <w:sz w:val="16"/>
        </w:rPr>
        <w:t xml:space="preserve"> </w:t>
      </w:r>
      <w:r>
        <w:rPr>
          <w:spacing w:val="-2"/>
          <w:sz w:val="16"/>
        </w:rPr>
        <w:t>result.</w:t>
      </w:r>
    </w:p>
    <w:p w14:paraId="0AA205CA" w14:textId="77777777" w:rsidR="00DB4E42" w:rsidRDefault="00EE7020">
      <w:pPr>
        <w:rPr>
          <w:sz w:val="18"/>
        </w:rPr>
      </w:pPr>
      <w:r>
        <w:br w:type="column"/>
      </w:r>
    </w:p>
    <w:p w14:paraId="04C4DB65" w14:textId="77777777" w:rsidR="00DB4E42" w:rsidRDefault="00DB4E42">
      <w:pPr>
        <w:pStyle w:val="BodyText"/>
        <w:rPr>
          <w:sz w:val="18"/>
        </w:rPr>
      </w:pPr>
    </w:p>
    <w:p w14:paraId="0F217056" w14:textId="77777777" w:rsidR="00DB4E42" w:rsidRDefault="00DB4E42">
      <w:pPr>
        <w:pStyle w:val="BodyText"/>
        <w:rPr>
          <w:sz w:val="18"/>
        </w:rPr>
      </w:pPr>
    </w:p>
    <w:p w14:paraId="10DF4107" w14:textId="77777777" w:rsidR="00DB4E42" w:rsidRDefault="00DB4E42">
      <w:pPr>
        <w:pStyle w:val="BodyText"/>
        <w:spacing w:before="8"/>
        <w:rPr>
          <w:sz w:val="24"/>
        </w:rPr>
      </w:pPr>
    </w:p>
    <w:p w14:paraId="5FCE5C58" w14:textId="77777777" w:rsidR="00DB4E42" w:rsidRDefault="00EE7020">
      <w:pPr>
        <w:spacing w:before="1"/>
        <w:ind w:left="119"/>
        <w:jc w:val="both"/>
        <w:rPr>
          <w:sz w:val="16"/>
        </w:rPr>
      </w:pPr>
      <w:r>
        <w:rPr>
          <w:sz w:val="16"/>
        </w:rPr>
        <w:t>Fig.</w:t>
      </w:r>
      <w:r>
        <w:rPr>
          <w:spacing w:val="11"/>
          <w:sz w:val="16"/>
        </w:rPr>
        <w:t xml:space="preserve"> </w:t>
      </w:r>
      <w:r>
        <w:rPr>
          <w:sz w:val="16"/>
        </w:rPr>
        <w:t>11.</w:t>
      </w:r>
      <w:r>
        <w:rPr>
          <w:spacing w:val="65"/>
          <w:sz w:val="16"/>
        </w:rPr>
        <w:t xml:space="preserve"> </w:t>
      </w:r>
      <w:r>
        <w:rPr>
          <w:sz w:val="16"/>
        </w:rPr>
        <w:t>The</w:t>
      </w:r>
      <w:r>
        <w:rPr>
          <w:spacing w:val="12"/>
          <w:sz w:val="16"/>
        </w:rPr>
        <w:t xml:space="preserve"> </w:t>
      </w:r>
      <w:r>
        <w:rPr>
          <w:sz w:val="16"/>
        </w:rPr>
        <w:t>impact</w:t>
      </w:r>
      <w:r>
        <w:rPr>
          <w:spacing w:val="12"/>
          <w:sz w:val="16"/>
        </w:rPr>
        <w:t xml:space="preserve"> </w:t>
      </w:r>
      <w:r>
        <w:rPr>
          <w:sz w:val="16"/>
        </w:rPr>
        <w:t>of</w:t>
      </w:r>
      <w:r>
        <w:rPr>
          <w:spacing w:val="12"/>
          <w:sz w:val="16"/>
        </w:rPr>
        <w:t xml:space="preserve"> </w:t>
      </w:r>
      <w:r>
        <w:rPr>
          <w:sz w:val="16"/>
        </w:rPr>
        <w:t>graph</w:t>
      </w:r>
      <w:r>
        <w:rPr>
          <w:spacing w:val="12"/>
          <w:sz w:val="16"/>
        </w:rPr>
        <w:t xml:space="preserve"> </w:t>
      </w:r>
      <w:r>
        <w:rPr>
          <w:sz w:val="16"/>
        </w:rPr>
        <w:t>data</w:t>
      </w:r>
      <w:r>
        <w:rPr>
          <w:spacing w:val="12"/>
          <w:sz w:val="16"/>
        </w:rPr>
        <w:t xml:space="preserve"> </w:t>
      </w:r>
      <w:r>
        <w:rPr>
          <w:sz w:val="16"/>
        </w:rPr>
        <w:t>processing</w:t>
      </w:r>
      <w:r>
        <w:rPr>
          <w:spacing w:val="12"/>
          <w:sz w:val="16"/>
        </w:rPr>
        <w:t xml:space="preserve"> </w:t>
      </w:r>
      <w:r>
        <w:rPr>
          <w:sz w:val="16"/>
        </w:rPr>
        <w:t>on</w:t>
      </w:r>
      <w:r>
        <w:rPr>
          <w:spacing w:val="12"/>
          <w:sz w:val="16"/>
        </w:rPr>
        <w:t xml:space="preserve"> </w:t>
      </w:r>
      <w:r>
        <w:rPr>
          <w:sz w:val="16"/>
        </w:rPr>
        <w:t>Intrusion</w:t>
      </w:r>
      <w:r>
        <w:rPr>
          <w:spacing w:val="12"/>
          <w:sz w:val="16"/>
        </w:rPr>
        <w:t xml:space="preserve"> </w:t>
      </w:r>
      <w:r>
        <w:rPr>
          <w:spacing w:val="-2"/>
          <w:sz w:val="16"/>
        </w:rPr>
        <w:t>Detection.</w:t>
      </w:r>
    </w:p>
    <w:p w14:paraId="0AB97BA8" w14:textId="77777777" w:rsidR="00DB4E42" w:rsidRDefault="00DB4E42">
      <w:pPr>
        <w:pStyle w:val="BodyText"/>
        <w:rPr>
          <w:sz w:val="18"/>
        </w:rPr>
      </w:pPr>
    </w:p>
    <w:p w14:paraId="08C98DCA" w14:textId="77777777" w:rsidR="00DB4E42" w:rsidRDefault="00DB4E42">
      <w:pPr>
        <w:pStyle w:val="BodyText"/>
        <w:spacing w:before="5"/>
        <w:rPr>
          <w:sz w:val="26"/>
        </w:rPr>
      </w:pPr>
    </w:p>
    <w:p w14:paraId="375122E0" w14:textId="77777777" w:rsidR="00DB4E42" w:rsidRDefault="00EE7020">
      <w:pPr>
        <w:spacing w:line="182" w:lineRule="exact"/>
        <w:ind w:right="59"/>
        <w:jc w:val="center"/>
        <w:rPr>
          <w:sz w:val="16"/>
        </w:rPr>
      </w:pPr>
      <w:r>
        <w:rPr>
          <w:noProof/>
        </w:rPr>
        <w:drawing>
          <wp:anchor distT="0" distB="0" distL="0" distR="0" simplePos="0" relativeHeight="15738368" behindDoc="0" locked="0" layoutInCell="1" allowOverlap="1" wp14:anchorId="0DCB73ED" wp14:editId="512B095D">
            <wp:simplePos x="0" y="0"/>
            <wp:positionH relativeFrom="page">
              <wp:posOffset>4207736</wp:posOffset>
            </wp:positionH>
            <wp:positionV relativeFrom="paragraph">
              <wp:posOffset>-2631147</wp:posOffset>
            </wp:positionV>
            <wp:extent cx="2700530" cy="2033611"/>
            <wp:effectExtent l="0" t="0" r="0" b="0"/>
            <wp:wrapNone/>
            <wp:docPr id="21"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1.png"/>
                    <pic:cNvPicPr/>
                  </pic:nvPicPr>
                  <pic:blipFill>
                    <a:blip r:embed="rId18" cstate="print"/>
                    <a:stretch>
                      <a:fillRect/>
                    </a:stretch>
                  </pic:blipFill>
                  <pic:spPr>
                    <a:xfrm>
                      <a:off x="0" y="0"/>
                      <a:ext cx="2700530" cy="2033611"/>
                    </a:xfrm>
                    <a:prstGeom prst="rect">
                      <a:avLst/>
                    </a:prstGeom>
                  </pic:spPr>
                </pic:pic>
              </a:graphicData>
            </a:graphic>
          </wp:anchor>
        </w:drawing>
      </w:r>
      <w:r>
        <w:rPr>
          <w:spacing w:val="-2"/>
          <w:sz w:val="16"/>
        </w:rPr>
        <w:t>TABLE</w:t>
      </w:r>
      <w:r>
        <w:rPr>
          <w:spacing w:val="4"/>
          <w:sz w:val="16"/>
        </w:rPr>
        <w:t xml:space="preserve"> </w:t>
      </w:r>
      <w:r>
        <w:rPr>
          <w:spacing w:val="-5"/>
          <w:sz w:val="16"/>
        </w:rPr>
        <w:t>IV</w:t>
      </w:r>
    </w:p>
    <w:p w14:paraId="3EB3B076" w14:textId="77777777" w:rsidR="00DB4E42" w:rsidRDefault="00EE7020">
      <w:pPr>
        <w:spacing w:line="182" w:lineRule="exact"/>
        <w:ind w:left="394" w:right="451"/>
        <w:jc w:val="center"/>
        <w:rPr>
          <w:sz w:val="12"/>
        </w:rPr>
      </w:pPr>
      <w:r>
        <w:rPr>
          <w:w w:val="105"/>
          <w:sz w:val="12"/>
        </w:rPr>
        <w:t>COMPARISON</w:t>
      </w:r>
      <w:r>
        <w:rPr>
          <w:spacing w:val="49"/>
          <w:w w:val="105"/>
          <w:sz w:val="12"/>
        </w:rPr>
        <w:t xml:space="preserve"> </w:t>
      </w:r>
      <w:r>
        <w:rPr>
          <w:w w:val="105"/>
          <w:sz w:val="12"/>
        </w:rPr>
        <w:t>RESULTS</w:t>
      </w:r>
      <w:r>
        <w:rPr>
          <w:spacing w:val="50"/>
          <w:w w:val="105"/>
          <w:sz w:val="12"/>
        </w:rPr>
        <w:t xml:space="preserve"> </w:t>
      </w:r>
      <w:r>
        <w:rPr>
          <w:w w:val="105"/>
          <w:sz w:val="12"/>
        </w:rPr>
        <w:t>OF</w:t>
      </w:r>
      <w:r>
        <w:rPr>
          <w:spacing w:val="49"/>
          <w:w w:val="105"/>
          <w:sz w:val="12"/>
        </w:rPr>
        <w:t xml:space="preserve"> </w:t>
      </w:r>
      <w:r>
        <w:rPr>
          <w:w w:val="105"/>
          <w:sz w:val="12"/>
        </w:rPr>
        <w:t>THREE</w:t>
      </w:r>
      <w:r>
        <w:rPr>
          <w:spacing w:val="50"/>
          <w:w w:val="105"/>
          <w:sz w:val="12"/>
        </w:rPr>
        <w:t xml:space="preserve"> </w:t>
      </w:r>
      <w:r>
        <w:rPr>
          <w:spacing w:val="-4"/>
          <w:w w:val="105"/>
          <w:sz w:val="16"/>
        </w:rPr>
        <w:t>GNN</w:t>
      </w:r>
      <w:r>
        <w:rPr>
          <w:spacing w:val="-4"/>
          <w:w w:val="105"/>
          <w:sz w:val="12"/>
        </w:rPr>
        <w:t>S</w:t>
      </w:r>
    </w:p>
    <w:p w14:paraId="0E85647B" w14:textId="77777777" w:rsidR="00DB4E42" w:rsidRDefault="00EE7020">
      <w:pPr>
        <w:pStyle w:val="BodyText"/>
        <w:spacing w:before="7"/>
        <w:rPr>
          <w:sz w:val="13"/>
        </w:rPr>
      </w:pPr>
      <w:r>
        <w:pict w14:anchorId="1AFB9B7C">
          <v:shape id="docshape11" o:spid="_x0000_s2055" alt="" style="position:absolute;margin-left:368pt;margin-top:9pt;width:139pt;height:.1pt;z-index:-15719424;mso-wrap-edited:f;mso-width-percent:0;mso-height-percent:0;mso-wrap-distance-left:0;mso-wrap-distance-right:0;mso-position-horizontal-relative:page;mso-width-percent:0;mso-height-percent:0" coordsize="2780,1270" path="m,l2780,e" filled="f" strokeweight=".14042mm">
            <v:path arrowok="t" o:connecttype="custom" o:connectlocs="0,0;2147483646,0" o:connectangles="0,0"/>
            <w10:wrap type="topAndBottom" anchorx="page"/>
          </v:shape>
        </w:pict>
      </w:r>
    </w:p>
    <w:p w14:paraId="2E6C6C58" w14:textId="77777777" w:rsidR="00DB4E42" w:rsidRDefault="00EE7020">
      <w:pPr>
        <w:tabs>
          <w:tab w:val="left" w:pos="1899"/>
          <w:tab w:val="left" w:pos="3252"/>
          <w:tab w:val="left" w:pos="3336"/>
        </w:tabs>
        <w:spacing w:line="244" w:lineRule="auto"/>
        <w:ind w:left="1240" w:right="1298"/>
        <w:jc w:val="center"/>
        <w:rPr>
          <w:sz w:val="16"/>
        </w:rPr>
      </w:pPr>
      <w:r>
        <w:rPr>
          <w:sz w:val="16"/>
          <w:u w:val="single"/>
        </w:rPr>
        <w:tab/>
        <w:t>gene code</w:t>
      </w:r>
      <w:r>
        <w:rPr>
          <w:sz w:val="16"/>
          <w:u w:val="single"/>
        </w:rPr>
        <w:tab/>
      </w:r>
      <w:r>
        <w:rPr>
          <w:sz w:val="16"/>
          <w:u w:val="single"/>
        </w:rPr>
        <w:tab/>
        <w:t>accuracy</w:t>
      </w:r>
      <w:r>
        <w:rPr>
          <w:spacing w:val="-3"/>
          <w:sz w:val="16"/>
          <w:u w:val="single"/>
        </w:rPr>
        <w:t xml:space="preserve"> </w:t>
      </w:r>
      <w:r>
        <w:rPr>
          <w:spacing w:val="40"/>
          <w:sz w:val="16"/>
        </w:rPr>
        <w:t xml:space="preserve"> </w:t>
      </w:r>
      <w:r>
        <w:rPr>
          <w:sz w:val="16"/>
        </w:rPr>
        <w:t>1100 0000 000 0021 0124</w:t>
      </w:r>
      <w:r>
        <w:rPr>
          <w:sz w:val="16"/>
        </w:rPr>
        <w:tab/>
      </w:r>
      <w:r>
        <w:rPr>
          <w:spacing w:val="-2"/>
          <w:sz w:val="16"/>
        </w:rPr>
        <w:t>94.86%</w:t>
      </w:r>
    </w:p>
    <w:p w14:paraId="10854583" w14:textId="77777777" w:rsidR="00DB4E42" w:rsidRDefault="00EE7020">
      <w:pPr>
        <w:tabs>
          <w:tab w:val="left" w:pos="2012"/>
        </w:tabs>
        <w:spacing w:line="173" w:lineRule="exact"/>
        <w:ind w:right="94"/>
        <w:jc w:val="center"/>
        <w:rPr>
          <w:sz w:val="16"/>
        </w:rPr>
      </w:pPr>
      <w:r>
        <w:rPr>
          <w:sz w:val="16"/>
        </w:rPr>
        <w:t>1000</w:t>
      </w:r>
      <w:r>
        <w:rPr>
          <w:spacing w:val="12"/>
          <w:sz w:val="16"/>
        </w:rPr>
        <w:t xml:space="preserve"> </w:t>
      </w:r>
      <w:r>
        <w:rPr>
          <w:sz w:val="16"/>
        </w:rPr>
        <w:t>0000</w:t>
      </w:r>
      <w:r>
        <w:rPr>
          <w:spacing w:val="12"/>
          <w:sz w:val="16"/>
        </w:rPr>
        <w:t xml:space="preserve"> </w:t>
      </w:r>
      <w:r>
        <w:rPr>
          <w:sz w:val="16"/>
        </w:rPr>
        <w:t>000</w:t>
      </w:r>
      <w:r>
        <w:rPr>
          <w:spacing w:val="12"/>
          <w:sz w:val="16"/>
        </w:rPr>
        <w:t xml:space="preserve"> </w:t>
      </w:r>
      <w:r>
        <w:rPr>
          <w:sz w:val="16"/>
        </w:rPr>
        <w:t>0021</w:t>
      </w:r>
      <w:r>
        <w:rPr>
          <w:spacing w:val="12"/>
          <w:sz w:val="16"/>
        </w:rPr>
        <w:t xml:space="preserve"> </w:t>
      </w:r>
      <w:r>
        <w:rPr>
          <w:spacing w:val="-4"/>
          <w:sz w:val="16"/>
        </w:rPr>
        <w:t>0124</w:t>
      </w:r>
      <w:r>
        <w:rPr>
          <w:sz w:val="16"/>
        </w:rPr>
        <w:tab/>
      </w:r>
      <w:r>
        <w:rPr>
          <w:spacing w:val="-2"/>
          <w:sz w:val="16"/>
        </w:rPr>
        <w:t>95.43%</w:t>
      </w:r>
    </w:p>
    <w:p w14:paraId="63C86863" w14:textId="77777777" w:rsidR="00DB4E42" w:rsidRDefault="00EE7020">
      <w:pPr>
        <w:tabs>
          <w:tab w:val="left" w:pos="2132"/>
        </w:tabs>
        <w:spacing w:line="182" w:lineRule="exact"/>
        <w:ind w:right="58"/>
        <w:jc w:val="center"/>
        <w:rPr>
          <w:sz w:val="16"/>
        </w:rPr>
      </w:pPr>
      <w:r>
        <w:rPr>
          <w:spacing w:val="73"/>
          <w:sz w:val="16"/>
          <w:u w:val="single"/>
        </w:rPr>
        <w:t xml:space="preserve"> </w:t>
      </w:r>
      <w:r>
        <w:rPr>
          <w:sz w:val="16"/>
          <w:u w:val="single"/>
        </w:rPr>
        <w:t>0100</w:t>
      </w:r>
      <w:r>
        <w:rPr>
          <w:spacing w:val="13"/>
          <w:sz w:val="16"/>
          <w:u w:val="single"/>
        </w:rPr>
        <w:t xml:space="preserve"> </w:t>
      </w:r>
      <w:r>
        <w:rPr>
          <w:sz w:val="16"/>
          <w:u w:val="single"/>
        </w:rPr>
        <w:t>0000</w:t>
      </w:r>
      <w:r>
        <w:rPr>
          <w:spacing w:val="13"/>
          <w:sz w:val="16"/>
          <w:u w:val="single"/>
        </w:rPr>
        <w:t xml:space="preserve"> </w:t>
      </w:r>
      <w:r>
        <w:rPr>
          <w:sz w:val="16"/>
          <w:u w:val="single"/>
        </w:rPr>
        <w:t>000</w:t>
      </w:r>
      <w:r>
        <w:rPr>
          <w:spacing w:val="13"/>
          <w:sz w:val="16"/>
          <w:u w:val="single"/>
        </w:rPr>
        <w:t xml:space="preserve"> </w:t>
      </w:r>
      <w:r>
        <w:rPr>
          <w:sz w:val="16"/>
          <w:u w:val="single"/>
        </w:rPr>
        <w:t>0021</w:t>
      </w:r>
      <w:r>
        <w:rPr>
          <w:spacing w:val="14"/>
          <w:sz w:val="16"/>
          <w:u w:val="single"/>
        </w:rPr>
        <w:t xml:space="preserve"> </w:t>
      </w:r>
      <w:r>
        <w:rPr>
          <w:spacing w:val="-4"/>
          <w:sz w:val="16"/>
          <w:u w:val="single"/>
        </w:rPr>
        <w:t>0124</w:t>
      </w:r>
      <w:r>
        <w:rPr>
          <w:sz w:val="16"/>
          <w:u w:val="single"/>
        </w:rPr>
        <w:tab/>
      </w:r>
      <w:r>
        <w:rPr>
          <w:spacing w:val="-2"/>
          <w:sz w:val="16"/>
          <w:u w:val="single"/>
        </w:rPr>
        <w:t>95.52%</w:t>
      </w:r>
      <w:r>
        <w:rPr>
          <w:spacing w:val="40"/>
          <w:sz w:val="16"/>
          <w:u w:val="single"/>
        </w:rPr>
        <w:t xml:space="preserve"> </w:t>
      </w:r>
    </w:p>
    <w:p w14:paraId="1A5987D7" w14:textId="77777777" w:rsidR="00DB4E42" w:rsidRDefault="00DB4E42">
      <w:pPr>
        <w:pStyle w:val="BodyText"/>
        <w:rPr>
          <w:sz w:val="18"/>
        </w:rPr>
      </w:pPr>
    </w:p>
    <w:p w14:paraId="77BD0FD4" w14:textId="77777777" w:rsidR="00DB4E42" w:rsidRDefault="00DB4E42">
      <w:pPr>
        <w:pStyle w:val="BodyText"/>
        <w:rPr>
          <w:sz w:val="18"/>
        </w:rPr>
      </w:pPr>
    </w:p>
    <w:p w14:paraId="2B153838" w14:textId="77777777" w:rsidR="00DB4E42" w:rsidRDefault="00DB4E42">
      <w:pPr>
        <w:pStyle w:val="BodyText"/>
        <w:spacing w:before="1"/>
      </w:pPr>
    </w:p>
    <w:p w14:paraId="681A8E17" w14:textId="77777777" w:rsidR="00DB4E42" w:rsidRDefault="00EE7020">
      <w:pPr>
        <w:pStyle w:val="BodyText"/>
        <w:spacing w:line="249" w:lineRule="auto"/>
        <w:ind w:left="119" w:right="177"/>
        <w:jc w:val="both"/>
      </w:pPr>
      <w:r>
        <w:t>the</w:t>
      </w:r>
      <w:r>
        <w:rPr>
          <w:spacing w:val="-12"/>
        </w:rPr>
        <w:t xml:space="preserve"> </w:t>
      </w:r>
      <w:r>
        <w:t>intrusion</w:t>
      </w:r>
      <w:r>
        <w:rPr>
          <w:spacing w:val="-13"/>
        </w:rPr>
        <w:t xml:space="preserve"> </w:t>
      </w:r>
      <w:r>
        <w:t>detection</w:t>
      </w:r>
      <w:r>
        <w:rPr>
          <w:spacing w:val="-11"/>
        </w:rPr>
        <w:t xml:space="preserve"> </w:t>
      </w:r>
      <w:r>
        <w:t>effect</w:t>
      </w:r>
      <w:r>
        <w:rPr>
          <w:spacing w:val="-12"/>
        </w:rPr>
        <w:t xml:space="preserve"> </w:t>
      </w:r>
      <w:r>
        <w:t>better,</w:t>
      </w:r>
      <w:r>
        <w:rPr>
          <w:spacing w:val="-13"/>
        </w:rPr>
        <w:t xml:space="preserve"> </w:t>
      </w:r>
      <w:proofErr w:type="gramStart"/>
      <w:r>
        <w:t>and</w:t>
      </w:r>
      <w:r>
        <w:rPr>
          <w:spacing w:val="-11"/>
        </w:rPr>
        <w:t xml:space="preserve"> </w:t>
      </w:r>
      <w:r>
        <w:t>also</w:t>
      </w:r>
      <w:proofErr w:type="gramEnd"/>
      <w:r>
        <w:rPr>
          <w:spacing w:val="-12"/>
        </w:rPr>
        <w:t xml:space="preserve"> </w:t>
      </w:r>
      <w:r>
        <w:t>reduce</w:t>
      </w:r>
      <w:r>
        <w:rPr>
          <w:spacing w:val="-13"/>
        </w:rPr>
        <w:t xml:space="preserve"> </w:t>
      </w:r>
      <w:r>
        <w:t>the</w:t>
      </w:r>
      <w:r>
        <w:rPr>
          <w:spacing w:val="-11"/>
        </w:rPr>
        <w:t xml:space="preserve"> </w:t>
      </w:r>
      <w:r>
        <w:t>amount of calculation of data preprocessing. Therefore, it is reason- able to add the direction information of graph data and the normalization information of Laplace matrix into the search space. The final training results of the three networks can be see</w:t>
      </w:r>
      <w:r>
        <w:t>n from the Table IV.</w:t>
      </w:r>
    </w:p>
    <w:p w14:paraId="5DC9E8B6" w14:textId="77777777" w:rsidR="00DB4E42" w:rsidRDefault="00DB4E42">
      <w:pPr>
        <w:spacing w:line="249" w:lineRule="auto"/>
        <w:jc w:val="both"/>
        <w:sectPr w:rsidR="00DB4E42">
          <w:type w:val="continuous"/>
          <w:pgSz w:w="12240" w:h="15840"/>
          <w:pgMar w:top="1000" w:right="800" w:bottom="280" w:left="860" w:header="464" w:footer="0" w:gutter="0"/>
          <w:cols w:num="2" w:space="720" w:equalWidth="0">
            <w:col w:w="4830" w:space="430"/>
            <w:col w:w="5320"/>
          </w:cols>
        </w:sectPr>
      </w:pPr>
    </w:p>
    <w:p w14:paraId="25F17E96" w14:textId="77777777" w:rsidR="00DB4E42" w:rsidRDefault="00EE7020">
      <w:pPr>
        <w:pStyle w:val="ListParagraph"/>
        <w:numPr>
          <w:ilvl w:val="1"/>
          <w:numId w:val="2"/>
        </w:numPr>
        <w:tabs>
          <w:tab w:val="left" w:pos="391"/>
        </w:tabs>
        <w:spacing w:before="98"/>
        <w:ind w:right="0"/>
        <w:jc w:val="both"/>
        <w:rPr>
          <w:i/>
          <w:sz w:val="20"/>
        </w:rPr>
      </w:pPr>
      <w:r>
        <w:rPr>
          <w:i/>
          <w:sz w:val="20"/>
        </w:rPr>
        <w:lastRenderedPageBreak/>
        <w:t>compare</w:t>
      </w:r>
      <w:r>
        <w:rPr>
          <w:i/>
          <w:spacing w:val="12"/>
          <w:sz w:val="20"/>
        </w:rPr>
        <w:t xml:space="preserve"> </w:t>
      </w:r>
      <w:r>
        <w:rPr>
          <w:i/>
          <w:sz w:val="20"/>
        </w:rPr>
        <w:t>with</w:t>
      </w:r>
      <w:r>
        <w:rPr>
          <w:i/>
          <w:spacing w:val="12"/>
          <w:sz w:val="20"/>
        </w:rPr>
        <w:t xml:space="preserve"> </w:t>
      </w:r>
      <w:r>
        <w:rPr>
          <w:i/>
          <w:sz w:val="20"/>
        </w:rPr>
        <w:t>other</w:t>
      </w:r>
      <w:r>
        <w:rPr>
          <w:i/>
          <w:spacing w:val="13"/>
          <w:sz w:val="20"/>
        </w:rPr>
        <w:t xml:space="preserve"> </w:t>
      </w:r>
      <w:r>
        <w:rPr>
          <w:i/>
          <w:sz w:val="20"/>
        </w:rPr>
        <w:t>deep</w:t>
      </w:r>
      <w:r>
        <w:rPr>
          <w:i/>
          <w:spacing w:val="12"/>
          <w:sz w:val="20"/>
        </w:rPr>
        <w:t xml:space="preserve"> </w:t>
      </w:r>
      <w:r>
        <w:rPr>
          <w:i/>
          <w:sz w:val="20"/>
        </w:rPr>
        <w:t>learning</w:t>
      </w:r>
      <w:r>
        <w:rPr>
          <w:i/>
          <w:spacing w:val="12"/>
          <w:sz w:val="20"/>
        </w:rPr>
        <w:t xml:space="preserve"> </w:t>
      </w:r>
      <w:r>
        <w:rPr>
          <w:i/>
          <w:spacing w:val="-2"/>
          <w:sz w:val="20"/>
        </w:rPr>
        <w:t>method</w:t>
      </w:r>
    </w:p>
    <w:p w14:paraId="3C920C9F" w14:textId="77777777" w:rsidR="00DB4E42" w:rsidRDefault="00EE7020">
      <w:pPr>
        <w:pStyle w:val="BodyText"/>
        <w:spacing w:before="89" w:line="249" w:lineRule="auto"/>
        <w:ind w:left="119" w:right="38" w:firstLine="199"/>
        <w:jc w:val="both"/>
      </w:pPr>
      <w:r>
        <w:pict w14:anchorId="64AE2E0B">
          <v:line id="_x0000_s2054" alt="" style="position:absolute;left:0;text-align:left;z-index:-16064512;mso-wrap-edited:f;mso-width-percent:0;mso-height-percent:0;mso-position-horizontal-relative:page;mso-width-percent:0;mso-height-percent:0" from="63.35pt,134.45pt" to="68.35pt,134.45pt" strokeweight=".17569mm">
            <w10:wrap anchorx="page"/>
          </v:line>
        </w:pict>
      </w:r>
      <w:r>
        <w:pict w14:anchorId="5422240C">
          <v:line id="_x0000_s2053" alt="" style="position:absolute;left:0;text-align:left;z-index:-16064000;mso-wrap-edited:f;mso-width-percent:0;mso-height-percent:0;mso-position-horizontal-relative:page;mso-width-percent:0;mso-height-percent:0" from="102.1pt,134.45pt" to="107.05pt,134.45pt" strokeweight=".17569mm">
            <w10:wrap anchorx="page"/>
          </v:line>
        </w:pict>
      </w:r>
      <w:r>
        <w:pict w14:anchorId="41E0D13A">
          <v:line id="_x0000_s2052" alt="" style="position:absolute;left:0;text-align:left;z-index:-16063488;mso-wrap-edited:f;mso-width-percent:0;mso-height-percent:0;mso-position-horizontal-relative:page;mso-width-percent:0;mso-height-percent:0" from="147.45pt,134.45pt" to="152.45pt,134.45pt" strokeweight=".17569mm">
            <w10:wrap anchorx="page"/>
          </v:line>
        </w:pict>
      </w:r>
      <w:r>
        <w:pict w14:anchorId="13749785">
          <v:line id="_x0000_s2051" alt="" style="position:absolute;left:0;text-align:left;z-index:-16062976;mso-wrap-edited:f;mso-width-percent:0;mso-height-percent:0;mso-position-horizontal-relative:page;mso-width-percent:0;mso-height-percent:0" from="182.3pt,134.45pt" to="187.3pt,134.45pt" strokeweight=".17569mm">
            <w10:wrap anchorx="page"/>
          </v:line>
        </w:pict>
      </w:r>
      <w:r>
        <w:t>This experiment compares the experimental results of our method with LSTM, DNN, CNN and GNN. [49] uses LSTM and Fully Connected Neural Network to extract the timing</w:t>
      </w:r>
      <w:r>
        <w:t xml:space="preserve"> features of the data part of CAN. However, each CANID needs</w:t>
      </w:r>
      <w:r>
        <w:rPr>
          <w:spacing w:val="40"/>
        </w:rPr>
        <w:t xml:space="preserve"> </w:t>
      </w:r>
      <w:r>
        <w:t>to</w:t>
      </w:r>
      <w:r>
        <w:rPr>
          <w:spacing w:val="40"/>
        </w:rPr>
        <w:t xml:space="preserve"> </w:t>
      </w:r>
      <w:r>
        <w:t>train</w:t>
      </w:r>
      <w:r>
        <w:rPr>
          <w:spacing w:val="40"/>
        </w:rPr>
        <w:t xml:space="preserve"> </w:t>
      </w:r>
      <w:r>
        <w:t>a</w:t>
      </w:r>
      <w:r>
        <w:rPr>
          <w:spacing w:val="40"/>
        </w:rPr>
        <w:t xml:space="preserve"> </w:t>
      </w:r>
      <w:r>
        <w:t>complete</w:t>
      </w:r>
      <w:r>
        <w:rPr>
          <w:spacing w:val="40"/>
        </w:rPr>
        <w:t xml:space="preserve"> </w:t>
      </w:r>
      <w:r>
        <w:t>neural</w:t>
      </w:r>
      <w:r>
        <w:rPr>
          <w:spacing w:val="40"/>
        </w:rPr>
        <w:t xml:space="preserve"> </w:t>
      </w:r>
      <w:r>
        <w:t>network</w:t>
      </w:r>
      <w:r>
        <w:rPr>
          <w:spacing w:val="40"/>
        </w:rPr>
        <w:t xml:space="preserve"> </w:t>
      </w:r>
      <w:r>
        <w:t>separately,</w:t>
      </w:r>
      <w:r>
        <w:rPr>
          <w:spacing w:val="40"/>
        </w:rPr>
        <w:t xml:space="preserve"> </w:t>
      </w:r>
      <w:r>
        <w:t>so</w:t>
      </w:r>
      <w:r>
        <w:rPr>
          <w:spacing w:val="40"/>
        </w:rPr>
        <w:t xml:space="preserve"> </w:t>
      </w:r>
      <w:r>
        <w:t>it is</w:t>
      </w:r>
      <w:r>
        <w:rPr>
          <w:spacing w:val="26"/>
        </w:rPr>
        <w:t xml:space="preserve"> </w:t>
      </w:r>
      <w:r>
        <w:t>cumbersome.</w:t>
      </w:r>
      <w:r>
        <w:rPr>
          <w:spacing w:val="26"/>
        </w:rPr>
        <w:t xml:space="preserve"> </w:t>
      </w:r>
      <w:r>
        <w:t>The</w:t>
      </w:r>
      <w:r>
        <w:rPr>
          <w:spacing w:val="26"/>
        </w:rPr>
        <w:t xml:space="preserve"> </w:t>
      </w:r>
      <w:r>
        <w:t>loss</w:t>
      </w:r>
      <w:r>
        <w:rPr>
          <w:spacing w:val="26"/>
        </w:rPr>
        <w:t xml:space="preserve"> </w:t>
      </w:r>
      <w:r>
        <w:t>function</w:t>
      </w:r>
      <w:r>
        <w:rPr>
          <w:spacing w:val="26"/>
        </w:rPr>
        <w:t xml:space="preserve"> </w:t>
      </w:r>
      <w:r>
        <w:t>of</w:t>
      </w:r>
      <w:r>
        <w:rPr>
          <w:spacing w:val="26"/>
        </w:rPr>
        <w:t xml:space="preserve"> </w:t>
      </w:r>
      <w:r>
        <w:t>the</w:t>
      </w:r>
      <w:r>
        <w:rPr>
          <w:spacing w:val="26"/>
        </w:rPr>
        <w:t xml:space="preserve"> </w:t>
      </w:r>
      <w:r>
        <w:t>network</w:t>
      </w:r>
      <w:r>
        <w:rPr>
          <w:spacing w:val="26"/>
        </w:rPr>
        <w:t xml:space="preserve"> </w:t>
      </w:r>
      <w:r>
        <w:t>is</w:t>
      </w:r>
      <w:r>
        <w:rPr>
          <w:spacing w:val="26"/>
        </w:rPr>
        <w:t xml:space="preserve"> </w:t>
      </w:r>
      <w:r>
        <w:t xml:space="preserve">defined as the </w:t>
      </w:r>
      <w:proofErr w:type="spellStart"/>
      <w:r>
        <w:t>CrossEntropy</w:t>
      </w:r>
      <w:proofErr w:type="spellEnd"/>
      <w:r>
        <w:t xml:space="preserve"> loss of each bit corresponding to two adjacent</w:t>
      </w:r>
      <w:r>
        <w:rPr>
          <w:spacing w:val="-2"/>
        </w:rPr>
        <w:t xml:space="preserve"> </w:t>
      </w:r>
      <w:r>
        <w:t>frames</w:t>
      </w:r>
      <w:r>
        <w:rPr>
          <w:spacing w:val="-2"/>
        </w:rPr>
        <w:t xml:space="preserve"> </w:t>
      </w:r>
      <w:r>
        <w:t>of</w:t>
      </w:r>
      <w:r>
        <w:rPr>
          <w:spacing w:val="-2"/>
        </w:rPr>
        <w:t xml:space="preserve"> </w:t>
      </w:r>
      <w:r>
        <w:t>CAN</w:t>
      </w:r>
      <w:r>
        <w:rPr>
          <w:spacing w:val="-2"/>
        </w:rPr>
        <w:t xml:space="preserve"> </w:t>
      </w:r>
      <w:r>
        <w:t>messages.</w:t>
      </w:r>
      <w:r>
        <w:rPr>
          <w:spacing w:val="-2"/>
        </w:rPr>
        <w:t xml:space="preserve"> </w:t>
      </w:r>
      <w:r>
        <w:t>In</w:t>
      </w:r>
      <w:r>
        <w:rPr>
          <w:spacing w:val="-2"/>
        </w:rPr>
        <w:t xml:space="preserve"> </w:t>
      </w:r>
      <w:r>
        <w:t>the</w:t>
      </w:r>
      <w:r>
        <w:rPr>
          <w:spacing w:val="-2"/>
        </w:rPr>
        <w:t xml:space="preserve"> </w:t>
      </w:r>
      <w:r>
        <w:t>network</w:t>
      </w:r>
      <w:r>
        <w:rPr>
          <w:spacing w:val="-2"/>
        </w:rPr>
        <w:t xml:space="preserve"> </w:t>
      </w:r>
      <w:r>
        <w:t>verification stage,</w:t>
      </w:r>
      <w:r>
        <w:rPr>
          <w:spacing w:val="40"/>
        </w:rPr>
        <w:t xml:space="preserve"> </w:t>
      </w:r>
      <w:r>
        <w:t>the</w:t>
      </w:r>
      <w:r>
        <w:rPr>
          <w:spacing w:val="40"/>
        </w:rPr>
        <w:t xml:space="preserve"> </w:t>
      </w:r>
      <w:r>
        <w:t>maximum</w:t>
      </w:r>
      <w:r>
        <w:rPr>
          <w:spacing w:val="40"/>
        </w:rPr>
        <w:t xml:space="preserve"> </w:t>
      </w:r>
      <w:r>
        <w:t>loss</w:t>
      </w:r>
      <w:r>
        <w:rPr>
          <w:spacing w:val="40"/>
        </w:rPr>
        <w:t xml:space="preserve"> </w:t>
      </w:r>
      <w:r>
        <w:t>value</w:t>
      </w:r>
      <w:r>
        <w:rPr>
          <w:spacing w:val="40"/>
        </w:rPr>
        <w:t xml:space="preserve"> </w:t>
      </w:r>
      <w:r>
        <w:t>of</w:t>
      </w:r>
      <w:r>
        <w:rPr>
          <w:spacing w:val="40"/>
        </w:rPr>
        <w:t xml:space="preserve"> </w:t>
      </w:r>
      <w:r>
        <w:t>all</w:t>
      </w:r>
      <w:r>
        <w:rPr>
          <w:spacing w:val="40"/>
        </w:rPr>
        <w:t xml:space="preserve"> </w:t>
      </w:r>
      <w:r>
        <w:t>bits</w:t>
      </w:r>
      <w:r>
        <w:rPr>
          <w:spacing w:val="40"/>
        </w:rPr>
        <w:t xml:space="preserve"> </w:t>
      </w:r>
      <w:r>
        <w:t>is</w:t>
      </w:r>
      <w:r>
        <w:rPr>
          <w:spacing w:val="40"/>
        </w:rPr>
        <w:t xml:space="preserve"> </w:t>
      </w:r>
      <w:r>
        <w:t>used</w:t>
      </w:r>
      <w:r>
        <w:rPr>
          <w:spacing w:val="40"/>
        </w:rPr>
        <w:t xml:space="preserve"> </w:t>
      </w:r>
      <w:r>
        <w:t>as</w:t>
      </w:r>
      <w:r>
        <w:rPr>
          <w:spacing w:val="40"/>
        </w:rPr>
        <w:t xml:space="preserve"> </w:t>
      </w:r>
      <w:r>
        <w:t>the basis for whether it is an intrusion message. Public dataset,</w:t>
      </w:r>
      <w:r>
        <w:rPr>
          <w:spacing w:val="40"/>
        </w:rPr>
        <w:t xml:space="preserve"> </w:t>
      </w:r>
      <w:r>
        <w:t>Car</w:t>
      </w:r>
      <w:r>
        <w:rPr>
          <w:spacing w:val="39"/>
        </w:rPr>
        <w:t xml:space="preserve"> </w:t>
      </w:r>
      <w:r>
        <w:t>Hacking</w:t>
      </w:r>
      <w:r>
        <w:rPr>
          <w:spacing w:val="39"/>
        </w:rPr>
        <w:t xml:space="preserve"> </w:t>
      </w:r>
      <w:r>
        <w:t>Challenge</w:t>
      </w:r>
      <w:r>
        <w:rPr>
          <w:spacing w:val="39"/>
        </w:rPr>
        <w:t xml:space="preserve"> </w:t>
      </w:r>
      <w:r>
        <w:t>Dataset</w:t>
      </w:r>
      <w:r>
        <w:rPr>
          <w:spacing w:val="39"/>
        </w:rPr>
        <w:t xml:space="preserve"> </w:t>
      </w:r>
      <w:r>
        <w:t>rev20Mar2021 [74], is used to training and verifying the neural netwo</w:t>
      </w:r>
      <w:r>
        <w:t>rk. Use the normal message part to train the LSTM network, and use the data mixed with abnormal message to test the network. We find that good results can be obtained after a small number of epochs.</w:t>
      </w:r>
      <w:r>
        <w:rPr>
          <w:spacing w:val="40"/>
        </w:rPr>
        <w:t xml:space="preserve"> </w:t>
      </w:r>
      <w:r>
        <w:t>It</w:t>
      </w:r>
      <w:r>
        <w:rPr>
          <w:spacing w:val="40"/>
        </w:rPr>
        <w:t xml:space="preserve"> </w:t>
      </w:r>
      <w:r>
        <w:t>is</w:t>
      </w:r>
      <w:r>
        <w:rPr>
          <w:spacing w:val="40"/>
        </w:rPr>
        <w:t xml:space="preserve"> </w:t>
      </w:r>
      <w:r>
        <w:t>mentioned</w:t>
      </w:r>
      <w:r>
        <w:rPr>
          <w:spacing w:val="40"/>
        </w:rPr>
        <w:t xml:space="preserve"> </w:t>
      </w:r>
      <w:r>
        <w:t>in</w:t>
      </w:r>
      <w:r>
        <w:rPr>
          <w:spacing w:val="40"/>
        </w:rPr>
        <w:t xml:space="preserve"> </w:t>
      </w:r>
      <w:r>
        <w:t>the</w:t>
      </w:r>
      <w:r>
        <w:rPr>
          <w:spacing w:val="40"/>
        </w:rPr>
        <w:t xml:space="preserve"> </w:t>
      </w:r>
      <w:r>
        <w:t>paper</w:t>
      </w:r>
      <w:r>
        <w:rPr>
          <w:spacing w:val="40"/>
        </w:rPr>
        <w:t xml:space="preserve"> </w:t>
      </w:r>
      <w:r>
        <w:t>that</w:t>
      </w:r>
      <w:r>
        <w:rPr>
          <w:spacing w:val="40"/>
        </w:rPr>
        <w:t xml:space="preserve"> </w:t>
      </w:r>
      <w:r>
        <w:t>some</w:t>
      </w:r>
      <w:r>
        <w:rPr>
          <w:spacing w:val="40"/>
        </w:rPr>
        <w:t xml:space="preserve"> </w:t>
      </w:r>
      <w:r>
        <w:t>bits</w:t>
      </w:r>
      <w:r>
        <w:rPr>
          <w:spacing w:val="40"/>
        </w:rPr>
        <w:t xml:space="preserve"> </w:t>
      </w:r>
      <w:r>
        <w:t>with low chan</w:t>
      </w:r>
      <w:r>
        <w:t>ge frequency can be ignored by analyzing the data segment of CAN ID. [75] also uses the 64 bits data segment</w:t>
      </w:r>
      <w:r>
        <w:rPr>
          <w:spacing w:val="80"/>
        </w:rPr>
        <w:t xml:space="preserve"> </w:t>
      </w:r>
      <w:r>
        <w:t>of CAN messages to directly input the bit stream to DNN network. The advantage of this network is that it is more efficient</w:t>
      </w:r>
      <w:r>
        <w:rPr>
          <w:spacing w:val="40"/>
        </w:rPr>
        <w:t xml:space="preserve"> </w:t>
      </w:r>
      <w:r>
        <w:t>and</w:t>
      </w:r>
      <w:r>
        <w:rPr>
          <w:spacing w:val="40"/>
        </w:rPr>
        <w:t xml:space="preserve"> </w:t>
      </w:r>
      <w:r>
        <w:t>can</w:t>
      </w:r>
      <w:r>
        <w:rPr>
          <w:spacing w:val="40"/>
        </w:rPr>
        <w:t xml:space="preserve"> </w:t>
      </w:r>
      <w:r>
        <w:t>be</w:t>
      </w:r>
      <w:r>
        <w:rPr>
          <w:spacing w:val="40"/>
        </w:rPr>
        <w:t xml:space="preserve"> </w:t>
      </w:r>
      <w:r>
        <w:t>directly</w:t>
      </w:r>
      <w:r>
        <w:rPr>
          <w:spacing w:val="40"/>
        </w:rPr>
        <w:t xml:space="preserve"> </w:t>
      </w:r>
      <w:r>
        <w:t>inp</w:t>
      </w:r>
      <w:r>
        <w:t>ut</w:t>
      </w:r>
      <w:r>
        <w:rPr>
          <w:spacing w:val="40"/>
        </w:rPr>
        <w:t xml:space="preserve"> </w:t>
      </w:r>
      <w:r>
        <w:t>to</w:t>
      </w:r>
      <w:r>
        <w:rPr>
          <w:spacing w:val="40"/>
        </w:rPr>
        <w:t xml:space="preserve"> </w:t>
      </w:r>
      <w:r>
        <w:t>the</w:t>
      </w:r>
      <w:r>
        <w:rPr>
          <w:spacing w:val="40"/>
        </w:rPr>
        <w:t xml:space="preserve"> </w:t>
      </w:r>
      <w:r>
        <w:t>network</w:t>
      </w:r>
      <w:r>
        <w:rPr>
          <w:spacing w:val="40"/>
        </w:rPr>
        <w:t xml:space="preserve"> </w:t>
      </w:r>
      <w:r>
        <w:t>without data processing. The specific architecture of the network is</w:t>
      </w:r>
      <w:r>
        <w:rPr>
          <w:spacing w:val="80"/>
        </w:rPr>
        <w:t xml:space="preserve"> </w:t>
      </w:r>
      <w:r>
        <w:t>not pointed out in the paper. We adopt five layers of fully connection. The first layer has 64 neurons to receive 64 bits CAN messages bitstream, the second layer has 12</w:t>
      </w:r>
      <w:r>
        <w:t xml:space="preserve">8 neurons, the third layer has 512 neurons, the fourth layer has 256 neurons, the fifth layer has 32 neurons, and the sixth layer outputs the second classification. Through the verification of public dataset, the accuracy is low, but the neural network is </w:t>
      </w:r>
      <w:r>
        <w:t>simple</w:t>
      </w:r>
      <w:r>
        <w:rPr>
          <w:spacing w:val="-7"/>
        </w:rPr>
        <w:t xml:space="preserve"> </w:t>
      </w:r>
      <w:r>
        <w:t>and</w:t>
      </w:r>
      <w:r>
        <w:rPr>
          <w:spacing w:val="-8"/>
        </w:rPr>
        <w:t xml:space="preserve"> </w:t>
      </w:r>
      <w:r>
        <w:t>does</w:t>
      </w:r>
      <w:r>
        <w:rPr>
          <w:spacing w:val="-7"/>
        </w:rPr>
        <w:t xml:space="preserve"> </w:t>
      </w:r>
      <w:r>
        <w:t>not</w:t>
      </w:r>
      <w:r>
        <w:rPr>
          <w:spacing w:val="-8"/>
        </w:rPr>
        <w:t xml:space="preserve"> </w:t>
      </w:r>
      <w:r>
        <w:t>need</w:t>
      </w:r>
      <w:r>
        <w:rPr>
          <w:spacing w:val="-7"/>
        </w:rPr>
        <w:t xml:space="preserve"> </w:t>
      </w:r>
      <w:r>
        <w:t>data</w:t>
      </w:r>
      <w:r>
        <w:rPr>
          <w:spacing w:val="-7"/>
        </w:rPr>
        <w:t xml:space="preserve"> </w:t>
      </w:r>
      <w:r>
        <w:t>preprocessing.</w:t>
      </w:r>
      <w:r>
        <w:rPr>
          <w:spacing w:val="-8"/>
        </w:rPr>
        <w:t xml:space="preserve"> </w:t>
      </w:r>
      <w:r>
        <w:t>[48]</w:t>
      </w:r>
      <w:r>
        <w:rPr>
          <w:spacing w:val="-7"/>
        </w:rPr>
        <w:t xml:space="preserve"> </w:t>
      </w:r>
      <w:r>
        <w:t>are</w:t>
      </w:r>
      <w:r>
        <w:rPr>
          <w:spacing w:val="-7"/>
        </w:rPr>
        <w:t xml:space="preserve"> </w:t>
      </w:r>
      <w:r>
        <w:t>the</w:t>
      </w:r>
      <w:r>
        <w:rPr>
          <w:spacing w:val="-7"/>
        </w:rPr>
        <w:t xml:space="preserve"> </w:t>
      </w:r>
      <w:r>
        <w:t>same with our network convolution part. I directly use our network framework. Using gene “44440444” can directly construct the same</w:t>
      </w:r>
      <w:r>
        <w:rPr>
          <w:spacing w:val="-9"/>
        </w:rPr>
        <w:t xml:space="preserve"> </w:t>
      </w:r>
      <w:r>
        <w:t>architecture</w:t>
      </w:r>
      <w:r>
        <w:rPr>
          <w:spacing w:val="-9"/>
        </w:rPr>
        <w:t xml:space="preserve"> </w:t>
      </w:r>
      <w:r>
        <w:t>as</w:t>
      </w:r>
      <w:r>
        <w:rPr>
          <w:spacing w:val="-9"/>
        </w:rPr>
        <w:t xml:space="preserve"> </w:t>
      </w:r>
      <w:r>
        <w:t>in</w:t>
      </w:r>
      <w:r>
        <w:rPr>
          <w:spacing w:val="-9"/>
        </w:rPr>
        <w:t xml:space="preserve"> </w:t>
      </w:r>
      <w:r>
        <w:t>the</w:t>
      </w:r>
      <w:r>
        <w:rPr>
          <w:spacing w:val="-9"/>
        </w:rPr>
        <w:t xml:space="preserve"> </w:t>
      </w:r>
      <w:r>
        <w:t>paper.</w:t>
      </w:r>
      <w:r>
        <w:rPr>
          <w:spacing w:val="-9"/>
        </w:rPr>
        <w:t xml:space="preserve"> </w:t>
      </w:r>
      <w:r>
        <w:t>The</w:t>
      </w:r>
      <w:r>
        <w:rPr>
          <w:spacing w:val="-9"/>
        </w:rPr>
        <w:t xml:space="preserve"> </w:t>
      </w:r>
      <w:r>
        <w:t>dataset</w:t>
      </w:r>
      <w:r>
        <w:rPr>
          <w:spacing w:val="-9"/>
        </w:rPr>
        <w:t xml:space="preserve"> </w:t>
      </w:r>
      <w:r>
        <w:t>in</w:t>
      </w:r>
      <w:r>
        <w:rPr>
          <w:spacing w:val="-9"/>
        </w:rPr>
        <w:t xml:space="preserve"> </w:t>
      </w:r>
      <w:r>
        <w:t>[48]</w:t>
      </w:r>
      <w:r>
        <w:rPr>
          <w:spacing w:val="-9"/>
        </w:rPr>
        <w:t xml:space="preserve"> </w:t>
      </w:r>
      <w:r>
        <w:t>is</w:t>
      </w:r>
      <w:r>
        <w:rPr>
          <w:spacing w:val="-9"/>
        </w:rPr>
        <w:t xml:space="preserve"> </w:t>
      </w:r>
      <w:r>
        <w:t>the</w:t>
      </w:r>
      <w:r>
        <w:rPr>
          <w:spacing w:val="-9"/>
        </w:rPr>
        <w:t xml:space="preserve"> </w:t>
      </w:r>
      <w:r>
        <w:t>data collected by the author himself. The classification accuracy o</w:t>
      </w:r>
      <w:r>
        <w:t>f the public dataset does not reach the accuracy of the author’s own experiment, which is lower than that of the convolution network</w:t>
      </w:r>
      <w:r>
        <w:rPr>
          <w:spacing w:val="40"/>
        </w:rPr>
        <w:t xml:space="preserve"> </w:t>
      </w:r>
      <w:r>
        <w:t>we</w:t>
      </w:r>
      <w:r>
        <w:rPr>
          <w:spacing w:val="40"/>
        </w:rPr>
        <w:t xml:space="preserve"> </w:t>
      </w:r>
      <w:r>
        <w:t>evolved</w:t>
      </w:r>
      <w:r>
        <w:rPr>
          <w:spacing w:val="40"/>
        </w:rPr>
        <w:t xml:space="preserve"> </w:t>
      </w:r>
      <w:r>
        <w:t>by</w:t>
      </w:r>
      <w:r>
        <w:rPr>
          <w:spacing w:val="40"/>
        </w:rPr>
        <w:t xml:space="preserve"> </w:t>
      </w:r>
      <w:r>
        <w:t>MOEA.</w:t>
      </w:r>
      <w:r>
        <w:rPr>
          <w:spacing w:val="40"/>
        </w:rPr>
        <w:t xml:space="preserve"> </w:t>
      </w:r>
      <w:r>
        <w:t>Our</w:t>
      </w:r>
      <w:r>
        <w:rPr>
          <w:spacing w:val="40"/>
        </w:rPr>
        <w:t xml:space="preserve"> </w:t>
      </w:r>
      <w:r>
        <w:t>algorithm</w:t>
      </w:r>
      <w:r>
        <w:rPr>
          <w:spacing w:val="40"/>
        </w:rPr>
        <w:t xml:space="preserve"> </w:t>
      </w:r>
      <w:r>
        <w:t>combines the two advantages of the spatial feature extraction of CNN and the logical feat</w:t>
      </w:r>
      <w:r>
        <w:t xml:space="preserve">ure of GNN, compares the difference of two-dimensional variables output by the two networks when outputting the results, and takes the network result with large difference as </w:t>
      </w:r>
      <w:proofErr w:type="gramStart"/>
      <w:r>
        <w:t>the final result</w:t>
      </w:r>
      <w:proofErr w:type="gramEnd"/>
      <w:r>
        <w:t>, which is the result of taking a network</w:t>
      </w:r>
      <w:r>
        <w:rPr>
          <w:spacing w:val="-11"/>
        </w:rPr>
        <w:t xml:space="preserve"> </w:t>
      </w:r>
      <w:r>
        <w:t>that</w:t>
      </w:r>
      <w:r>
        <w:rPr>
          <w:spacing w:val="-11"/>
        </w:rPr>
        <w:t xml:space="preserve"> </w:t>
      </w:r>
      <w:r>
        <w:t>is</w:t>
      </w:r>
      <w:r>
        <w:rPr>
          <w:spacing w:val="-11"/>
        </w:rPr>
        <w:t xml:space="preserve"> </w:t>
      </w:r>
      <w:r>
        <w:t>more</w:t>
      </w:r>
      <w:r>
        <w:rPr>
          <w:spacing w:val="-11"/>
        </w:rPr>
        <w:t xml:space="preserve"> </w:t>
      </w:r>
      <w:r>
        <w:t>confident</w:t>
      </w:r>
      <w:r>
        <w:rPr>
          <w:spacing w:val="-11"/>
        </w:rPr>
        <w:t xml:space="preserve"> </w:t>
      </w:r>
      <w:r>
        <w:t>in</w:t>
      </w:r>
      <w:r>
        <w:rPr>
          <w:spacing w:val="-11"/>
        </w:rPr>
        <w:t xml:space="preserve"> </w:t>
      </w:r>
      <w:r>
        <w:t>the</w:t>
      </w:r>
      <w:r>
        <w:rPr>
          <w:spacing w:val="-11"/>
        </w:rPr>
        <w:t xml:space="preserve"> </w:t>
      </w:r>
      <w:r>
        <w:t>intrusion</w:t>
      </w:r>
      <w:r>
        <w:rPr>
          <w:spacing w:val="-11"/>
        </w:rPr>
        <w:t xml:space="preserve"> </w:t>
      </w:r>
      <w:r>
        <w:t>detection.</w:t>
      </w:r>
      <w:r>
        <w:rPr>
          <w:spacing w:val="-11"/>
        </w:rPr>
        <w:t xml:space="preserve"> </w:t>
      </w:r>
      <w:r>
        <w:t>Using this method, the two forms of networks can complement each other. As shown in the Table V, it is the comparison result of these</w:t>
      </w:r>
      <w:r>
        <w:rPr>
          <w:spacing w:val="-10"/>
        </w:rPr>
        <w:t xml:space="preserve"> </w:t>
      </w:r>
      <w:r>
        <w:t>network</w:t>
      </w:r>
      <w:r>
        <w:rPr>
          <w:spacing w:val="-10"/>
        </w:rPr>
        <w:t xml:space="preserve"> </w:t>
      </w:r>
      <w:r>
        <w:t>architectures.</w:t>
      </w:r>
      <w:r>
        <w:rPr>
          <w:spacing w:val="-10"/>
        </w:rPr>
        <w:t xml:space="preserve"> </w:t>
      </w:r>
      <w:proofErr w:type="gramStart"/>
      <w:r>
        <w:t>It</w:t>
      </w:r>
      <w:r>
        <w:rPr>
          <w:spacing w:val="-10"/>
        </w:rPr>
        <w:t xml:space="preserve"> </w:t>
      </w:r>
      <w:r>
        <w:t>can</w:t>
      </w:r>
      <w:r>
        <w:rPr>
          <w:spacing w:val="-10"/>
        </w:rPr>
        <w:t xml:space="preserve"> </w:t>
      </w:r>
      <w:r>
        <w:t>be</w:t>
      </w:r>
      <w:r>
        <w:rPr>
          <w:spacing w:val="-10"/>
        </w:rPr>
        <w:t xml:space="preserve"> </w:t>
      </w:r>
      <w:r>
        <w:t>seen</w:t>
      </w:r>
      <w:r>
        <w:rPr>
          <w:spacing w:val="-10"/>
        </w:rPr>
        <w:t xml:space="preserve"> </w:t>
      </w:r>
      <w:r>
        <w:t>that</w:t>
      </w:r>
      <w:r>
        <w:rPr>
          <w:spacing w:val="-10"/>
        </w:rPr>
        <w:t xml:space="preserve"> </w:t>
      </w:r>
      <w:r>
        <w:t>our</w:t>
      </w:r>
      <w:proofErr w:type="gramEnd"/>
      <w:r>
        <w:rPr>
          <w:spacing w:val="-10"/>
        </w:rPr>
        <w:t xml:space="preserve"> </w:t>
      </w:r>
      <w:r>
        <w:t>network</w:t>
      </w:r>
      <w:r>
        <w:rPr>
          <w:spacing w:val="-10"/>
        </w:rPr>
        <w:t xml:space="preserve"> </w:t>
      </w:r>
      <w:r>
        <w:t>can achieve higher recognition accuracy</w:t>
      </w:r>
      <w:r>
        <w:t xml:space="preserve">, which is very important for network security. GNN module is also a part of the neural network architecture proposed by us. From the results, </w:t>
      </w:r>
      <w:proofErr w:type="gramStart"/>
      <w:r>
        <w:t>it can be seen that the</w:t>
      </w:r>
      <w:proofErr w:type="gramEnd"/>
      <w:r>
        <w:t xml:space="preserve"> accuracy of a single GNN network is lower than that of the combination of two networks.</w:t>
      </w:r>
    </w:p>
    <w:p w14:paraId="49FAF838" w14:textId="77777777" w:rsidR="00DB4E42" w:rsidRDefault="00DB4E42">
      <w:pPr>
        <w:pStyle w:val="BodyText"/>
        <w:spacing w:before="5"/>
        <w:rPr>
          <w:sz w:val="26"/>
        </w:rPr>
      </w:pPr>
    </w:p>
    <w:p w14:paraId="3C11489F" w14:textId="77777777" w:rsidR="00DB4E42" w:rsidRDefault="00EE7020">
      <w:pPr>
        <w:pStyle w:val="ListParagraph"/>
        <w:numPr>
          <w:ilvl w:val="0"/>
          <w:numId w:val="7"/>
        </w:numPr>
        <w:tabs>
          <w:tab w:val="left" w:pos="1092"/>
        </w:tabs>
        <w:ind w:left="1091" w:right="0" w:hanging="390"/>
        <w:jc w:val="left"/>
        <w:rPr>
          <w:sz w:val="20"/>
        </w:rPr>
      </w:pPr>
      <w:r>
        <w:rPr>
          <w:sz w:val="20"/>
        </w:rPr>
        <w:t>CONCLUSION</w:t>
      </w:r>
      <w:r>
        <w:rPr>
          <w:spacing w:val="46"/>
          <w:sz w:val="20"/>
        </w:rPr>
        <w:t xml:space="preserve"> </w:t>
      </w:r>
      <w:r>
        <w:rPr>
          <w:sz w:val="20"/>
        </w:rPr>
        <w:t>AND</w:t>
      </w:r>
      <w:r>
        <w:rPr>
          <w:spacing w:val="49"/>
          <w:sz w:val="20"/>
        </w:rPr>
        <w:t xml:space="preserve"> </w:t>
      </w:r>
      <w:r>
        <w:rPr>
          <w:sz w:val="20"/>
        </w:rPr>
        <w:t>FUTURE</w:t>
      </w:r>
      <w:r>
        <w:rPr>
          <w:spacing w:val="49"/>
          <w:sz w:val="20"/>
        </w:rPr>
        <w:t xml:space="preserve"> </w:t>
      </w:r>
      <w:r>
        <w:rPr>
          <w:spacing w:val="-4"/>
          <w:sz w:val="20"/>
        </w:rPr>
        <w:t>WORK</w:t>
      </w:r>
    </w:p>
    <w:p w14:paraId="7E1BD227" w14:textId="77777777" w:rsidR="00DB4E42" w:rsidRDefault="00EE7020">
      <w:pPr>
        <w:pStyle w:val="BodyText"/>
        <w:spacing w:before="100" w:line="249" w:lineRule="auto"/>
        <w:ind w:left="119" w:right="38" w:firstLine="199"/>
        <w:jc w:val="both"/>
      </w:pPr>
      <w:r>
        <w:t>We</w:t>
      </w:r>
      <w:r>
        <w:rPr>
          <w:spacing w:val="-13"/>
        </w:rPr>
        <w:t xml:space="preserve"> </w:t>
      </w:r>
      <w:r>
        <w:t>use</w:t>
      </w:r>
      <w:r>
        <w:rPr>
          <w:spacing w:val="-12"/>
        </w:rPr>
        <w:t xml:space="preserve"> </w:t>
      </w:r>
      <w:r>
        <w:t>multiple</w:t>
      </w:r>
      <w:r>
        <w:rPr>
          <w:spacing w:val="-13"/>
        </w:rPr>
        <w:t xml:space="preserve"> </w:t>
      </w:r>
      <w:r>
        <w:t>network</w:t>
      </w:r>
      <w:r>
        <w:rPr>
          <w:spacing w:val="-12"/>
        </w:rPr>
        <w:t xml:space="preserve"> </w:t>
      </w:r>
      <w:r>
        <w:t>composition</w:t>
      </w:r>
      <w:r>
        <w:rPr>
          <w:spacing w:val="-13"/>
        </w:rPr>
        <w:t xml:space="preserve"> </w:t>
      </w:r>
      <w:r>
        <w:t>to</w:t>
      </w:r>
      <w:r>
        <w:rPr>
          <w:spacing w:val="-12"/>
        </w:rPr>
        <w:t xml:space="preserve"> </w:t>
      </w:r>
      <w:r>
        <w:t>ensure</w:t>
      </w:r>
      <w:r>
        <w:rPr>
          <w:spacing w:val="-13"/>
        </w:rPr>
        <w:t xml:space="preserve"> </w:t>
      </w:r>
      <w:r>
        <w:t>the</w:t>
      </w:r>
      <w:r>
        <w:rPr>
          <w:spacing w:val="-12"/>
        </w:rPr>
        <w:t xml:space="preserve"> </w:t>
      </w:r>
      <w:r>
        <w:t>accuracy of intrusion detection and minimize the complexity of the network.</w:t>
      </w:r>
      <w:r>
        <w:rPr>
          <w:spacing w:val="9"/>
        </w:rPr>
        <w:t xml:space="preserve"> </w:t>
      </w:r>
      <w:r>
        <w:t>As</w:t>
      </w:r>
      <w:r>
        <w:rPr>
          <w:spacing w:val="9"/>
        </w:rPr>
        <w:t xml:space="preserve"> </w:t>
      </w:r>
      <w:r>
        <w:t>far</w:t>
      </w:r>
      <w:r>
        <w:rPr>
          <w:spacing w:val="10"/>
        </w:rPr>
        <w:t xml:space="preserve"> </w:t>
      </w:r>
      <w:r>
        <w:t>as</w:t>
      </w:r>
      <w:r>
        <w:rPr>
          <w:spacing w:val="8"/>
        </w:rPr>
        <w:t xml:space="preserve"> </w:t>
      </w:r>
      <w:r>
        <w:t>we</w:t>
      </w:r>
      <w:r>
        <w:rPr>
          <w:spacing w:val="10"/>
        </w:rPr>
        <w:t xml:space="preserve"> </w:t>
      </w:r>
      <w:r>
        <w:t>know,</w:t>
      </w:r>
      <w:r>
        <w:rPr>
          <w:spacing w:val="9"/>
        </w:rPr>
        <w:t xml:space="preserve"> </w:t>
      </w:r>
      <w:r>
        <w:t>GNN</w:t>
      </w:r>
      <w:r>
        <w:rPr>
          <w:spacing w:val="9"/>
        </w:rPr>
        <w:t xml:space="preserve"> </w:t>
      </w:r>
      <w:r>
        <w:t>is</w:t>
      </w:r>
      <w:r>
        <w:rPr>
          <w:spacing w:val="9"/>
        </w:rPr>
        <w:t xml:space="preserve"> </w:t>
      </w:r>
      <w:r>
        <w:t>used</w:t>
      </w:r>
      <w:r>
        <w:rPr>
          <w:spacing w:val="10"/>
        </w:rPr>
        <w:t xml:space="preserve"> </w:t>
      </w:r>
      <w:r>
        <w:t>for</w:t>
      </w:r>
      <w:r>
        <w:rPr>
          <w:spacing w:val="9"/>
        </w:rPr>
        <w:t xml:space="preserve"> </w:t>
      </w:r>
      <w:r>
        <w:t>CAN</w:t>
      </w:r>
      <w:r>
        <w:rPr>
          <w:spacing w:val="9"/>
        </w:rPr>
        <w:t xml:space="preserve"> </w:t>
      </w:r>
      <w:r>
        <w:rPr>
          <w:spacing w:val="-2"/>
        </w:rPr>
        <w:t>intrusion</w:t>
      </w:r>
    </w:p>
    <w:p w14:paraId="0C5A0C92" w14:textId="77777777" w:rsidR="00DB4E42" w:rsidRDefault="00EE7020">
      <w:pPr>
        <w:spacing w:before="140" w:line="232" w:lineRule="auto"/>
        <w:ind w:left="1928" w:right="2022" w:firstLine="366"/>
        <w:rPr>
          <w:sz w:val="12"/>
        </w:rPr>
      </w:pPr>
      <w:r>
        <w:br w:type="column"/>
      </w:r>
      <w:r>
        <w:rPr>
          <w:sz w:val="16"/>
        </w:rPr>
        <w:t>TABLE V</w:t>
      </w:r>
      <w:r>
        <w:rPr>
          <w:spacing w:val="40"/>
          <w:sz w:val="16"/>
        </w:rPr>
        <w:t xml:space="preserve"> </w:t>
      </w:r>
      <w:r>
        <w:rPr>
          <w:sz w:val="16"/>
        </w:rPr>
        <w:t xml:space="preserve">CNN </w:t>
      </w:r>
      <w:r>
        <w:rPr>
          <w:sz w:val="12"/>
        </w:rPr>
        <w:t>SEARCH</w:t>
      </w:r>
      <w:r>
        <w:rPr>
          <w:spacing w:val="40"/>
          <w:sz w:val="12"/>
        </w:rPr>
        <w:t xml:space="preserve"> </w:t>
      </w:r>
      <w:r>
        <w:rPr>
          <w:sz w:val="12"/>
        </w:rPr>
        <w:t>SPACE</w:t>
      </w:r>
    </w:p>
    <w:p w14:paraId="75A0EDD0" w14:textId="77777777" w:rsidR="00DB4E42" w:rsidRDefault="00EE7020">
      <w:pPr>
        <w:pStyle w:val="BodyText"/>
        <w:spacing w:before="9"/>
        <w:rPr>
          <w:sz w:val="13"/>
        </w:rPr>
      </w:pPr>
      <w:r>
        <w:pict w14:anchorId="1BBC0988">
          <v:shape id="docshape12" o:spid="_x0000_s2050" alt="" style="position:absolute;margin-left:352.25pt;margin-top:9.1pt;width:170.55pt;height:.1pt;z-index:-15718400;mso-wrap-edited:f;mso-width-percent:0;mso-height-percent:0;mso-wrap-distance-left:0;mso-wrap-distance-right:0;mso-position-horizontal-relative:page;mso-width-percent:0;mso-height-percent:0" coordsize="3411,1270" path="m,l3410,e" filled="f" strokeweight=".14042mm">
            <v:path arrowok="t" o:connecttype="custom" o:connectlocs="0,0;2147483646,0" o:connectangles="0,0"/>
            <w10:wrap type="topAndBottom" anchorx="page"/>
          </v:shape>
        </w:pict>
      </w:r>
    </w:p>
    <w:p w14:paraId="39D04E48" w14:textId="77777777" w:rsidR="00DB4E42" w:rsidRDefault="00EE7020">
      <w:pPr>
        <w:tabs>
          <w:tab w:val="left" w:pos="2832"/>
          <w:tab w:val="left" w:pos="2868"/>
          <w:tab w:val="left" w:pos="3754"/>
          <w:tab w:val="left" w:pos="4334"/>
        </w:tabs>
        <w:spacing w:line="244" w:lineRule="auto"/>
        <w:ind w:left="1445" w:right="982" w:hanging="521"/>
        <w:rPr>
          <w:sz w:val="16"/>
        </w:rPr>
      </w:pPr>
      <w:r>
        <w:rPr>
          <w:spacing w:val="80"/>
          <w:w w:val="150"/>
          <w:sz w:val="16"/>
          <w:u w:val="single"/>
        </w:rPr>
        <w:t xml:space="preserve"> </w:t>
      </w:r>
      <w:r>
        <w:rPr>
          <w:sz w:val="16"/>
          <w:u w:val="single"/>
        </w:rPr>
        <w:t>deep learning method</w:t>
      </w:r>
      <w:r>
        <w:rPr>
          <w:sz w:val="16"/>
          <w:u w:val="single"/>
        </w:rPr>
        <w:tab/>
      </w:r>
      <w:r>
        <w:rPr>
          <w:spacing w:val="-2"/>
          <w:sz w:val="16"/>
          <w:u w:val="single"/>
        </w:rPr>
        <w:t>accuracy</w:t>
      </w:r>
      <w:r>
        <w:rPr>
          <w:sz w:val="16"/>
          <w:u w:val="single"/>
        </w:rPr>
        <w:tab/>
      </w:r>
      <w:r>
        <w:rPr>
          <w:spacing w:val="-24"/>
          <w:sz w:val="16"/>
          <w:u w:val="single"/>
        </w:rPr>
        <w:t xml:space="preserve"> </w:t>
      </w:r>
      <w:r>
        <w:rPr>
          <w:sz w:val="16"/>
          <w:u w:val="single"/>
        </w:rPr>
        <w:t>flops</w:t>
      </w:r>
      <w:r>
        <w:rPr>
          <w:sz w:val="16"/>
          <w:u w:val="single"/>
        </w:rPr>
        <w:tab/>
      </w:r>
      <w:r>
        <w:rPr>
          <w:spacing w:val="40"/>
          <w:sz w:val="16"/>
        </w:rPr>
        <w:t xml:space="preserve"> </w:t>
      </w:r>
      <w:r>
        <w:rPr>
          <w:sz w:val="16"/>
        </w:rPr>
        <w:t>LSTM [49]</w:t>
      </w:r>
      <w:r>
        <w:rPr>
          <w:sz w:val="16"/>
        </w:rPr>
        <w:tab/>
      </w:r>
      <w:r>
        <w:rPr>
          <w:sz w:val="16"/>
        </w:rPr>
        <w:tab/>
      </w:r>
      <w:r>
        <w:rPr>
          <w:spacing w:val="-2"/>
          <w:sz w:val="16"/>
        </w:rPr>
        <w:t>97.02%</w:t>
      </w:r>
      <w:r>
        <w:rPr>
          <w:sz w:val="16"/>
        </w:rPr>
        <w:tab/>
      </w:r>
      <w:r>
        <w:rPr>
          <w:spacing w:val="-4"/>
          <w:sz w:val="16"/>
        </w:rPr>
        <w:t>3.6M</w:t>
      </w:r>
    </w:p>
    <w:p w14:paraId="0757F49B" w14:textId="77777777" w:rsidR="00DB4E42" w:rsidRDefault="00EE7020">
      <w:pPr>
        <w:tabs>
          <w:tab w:val="left" w:pos="1383"/>
          <w:tab w:val="left" w:pos="2269"/>
        </w:tabs>
        <w:spacing w:line="173" w:lineRule="exact"/>
        <w:ind w:right="1221"/>
        <w:jc w:val="right"/>
        <w:rPr>
          <w:sz w:val="16"/>
        </w:rPr>
      </w:pPr>
      <w:r>
        <w:rPr>
          <w:sz w:val="16"/>
        </w:rPr>
        <w:t>DNN</w:t>
      </w:r>
      <w:r>
        <w:rPr>
          <w:spacing w:val="11"/>
          <w:sz w:val="16"/>
        </w:rPr>
        <w:t xml:space="preserve"> </w:t>
      </w:r>
      <w:r>
        <w:rPr>
          <w:spacing w:val="-4"/>
          <w:sz w:val="16"/>
        </w:rPr>
        <w:t>[75]</w:t>
      </w:r>
      <w:r>
        <w:rPr>
          <w:sz w:val="16"/>
        </w:rPr>
        <w:tab/>
      </w:r>
      <w:r>
        <w:rPr>
          <w:spacing w:val="-2"/>
          <w:sz w:val="16"/>
        </w:rPr>
        <w:t>95.36%</w:t>
      </w:r>
      <w:r>
        <w:rPr>
          <w:sz w:val="16"/>
        </w:rPr>
        <w:tab/>
      </w:r>
      <w:r>
        <w:rPr>
          <w:spacing w:val="-4"/>
          <w:sz w:val="16"/>
        </w:rPr>
        <w:t>6.8M</w:t>
      </w:r>
    </w:p>
    <w:p w14:paraId="544F869E" w14:textId="77777777" w:rsidR="00DB4E42" w:rsidRDefault="00EE7020">
      <w:pPr>
        <w:tabs>
          <w:tab w:val="left" w:pos="1222"/>
          <w:tab w:val="left" w:pos="2068"/>
        </w:tabs>
        <w:spacing w:line="179" w:lineRule="exact"/>
        <w:ind w:right="1181"/>
        <w:jc w:val="right"/>
        <w:rPr>
          <w:sz w:val="16"/>
        </w:rPr>
      </w:pPr>
      <w:r>
        <w:rPr>
          <w:spacing w:val="-5"/>
          <w:sz w:val="16"/>
        </w:rPr>
        <w:t>GNN</w:t>
      </w:r>
      <w:r>
        <w:rPr>
          <w:sz w:val="16"/>
        </w:rPr>
        <w:tab/>
      </w:r>
      <w:r>
        <w:rPr>
          <w:spacing w:val="-2"/>
          <w:sz w:val="16"/>
        </w:rPr>
        <w:t>96.43%</w:t>
      </w:r>
      <w:r>
        <w:rPr>
          <w:sz w:val="16"/>
        </w:rPr>
        <w:tab/>
      </w:r>
      <w:r>
        <w:rPr>
          <w:spacing w:val="-2"/>
          <w:sz w:val="16"/>
        </w:rPr>
        <w:t>54.3M</w:t>
      </w:r>
    </w:p>
    <w:p w14:paraId="09EC50F7" w14:textId="77777777" w:rsidR="00DB4E42" w:rsidRDefault="00EE7020">
      <w:pPr>
        <w:tabs>
          <w:tab w:val="left" w:pos="1378"/>
          <w:tab w:val="left" w:pos="2145"/>
        </w:tabs>
        <w:spacing w:line="179" w:lineRule="exact"/>
        <w:ind w:right="1102"/>
        <w:jc w:val="right"/>
        <w:rPr>
          <w:sz w:val="16"/>
        </w:rPr>
      </w:pPr>
      <w:r>
        <w:rPr>
          <w:sz w:val="16"/>
        </w:rPr>
        <w:t>CNN</w:t>
      </w:r>
      <w:r>
        <w:rPr>
          <w:spacing w:val="11"/>
          <w:sz w:val="16"/>
        </w:rPr>
        <w:t xml:space="preserve"> </w:t>
      </w:r>
      <w:r>
        <w:rPr>
          <w:spacing w:val="-4"/>
          <w:sz w:val="16"/>
        </w:rPr>
        <w:t>[48]</w:t>
      </w:r>
      <w:r>
        <w:rPr>
          <w:sz w:val="16"/>
        </w:rPr>
        <w:tab/>
      </w:r>
      <w:r>
        <w:rPr>
          <w:spacing w:val="-2"/>
          <w:sz w:val="16"/>
        </w:rPr>
        <w:t>85.06%</w:t>
      </w:r>
      <w:r>
        <w:rPr>
          <w:sz w:val="16"/>
        </w:rPr>
        <w:tab/>
      </w:r>
      <w:r>
        <w:rPr>
          <w:spacing w:val="-2"/>
          <w:sz w:val="16"/>
        </w:rPr>
        <w:t>2628.7M</w:t>
      </w:r>
    </w:p>
    <w:p w14:paraId="49EAC6FB" w14:textId="77777777" w:rsidR="00DB4E42" w:rsidRDefault="00EE7020">
      <w:pPr>
        <w:tabs>
          <w:tab w:val="left" w:pos="1824"/>
          <w:tab w:val="left" w:pos="2590"/>
        </w:tabs>
        <w:spacing w:line="179" w:lineRule="exact"/>
        <w:ind w:right="1102"/>
        <w:jc w:val="right"/>
        <w:rPr>
          <w:sz w:val="16"/>
        </w:rPr>
      </w:pPr>
      <w:r>
        <w:rPr>
          <w:sz w:val="16"/>
        </w:rPr>
        <w:t>our</w:t>
      </w:r>
      <w:r>
        <w:rPr>
          <w:spacing w:val="11"/>
          <w:sz w:val="16"/>
        </w:rPr>
        <w:t xml:space="preserve"> </w:t>
      </w:r>
      <w:r>
        <w:rPr>
          <w:sz w:val="16"/>
        </w:rPr>
        <w:t>method</w:t>
      </w:r>
      <w:r>
        <w:rPr>
          <w:spacing w:val="11"/>
          <w:sz w:val="16"/>
        </w:rPr>
        <w:t xml:space="preserve"> </w:t>
      </w:r>
      <w:r>
        <w:rPr>
          <w:sz w:val="16"/>
        </w:rPr>
        <w:t>without</w:t>
      </w:r>
      <w:r>
        <w:rPr>
          <w:spacing w:val="11"/>
          <w:sz w:val="16"/>
        </w:rPr>
        <w:t xml:space="preserve"> </w:t>
      </w:r>
      <w:r>
        <w:rPr>
          <w:spacing w:val="-5"/>
          <w:sz w:val="16"/>
        </w:rPr>
        <w:t>RL</w:t>
      </w:r>
      <w:r>
        <w:rPr>
          <w:sz w:val="16"/>
        </w:rPr>
        <w:tab/>
      </w:r>
      <w:r>
        <w:rPr>
          <w:spacing w:val="-2"/>
          <w:sz w:val="16"/>
        </w:rPr>
        <w:t>95.17%</w:t>
      </w:r>
      <w:r>
        <w:rPr>
          <w:sz w:val="16"/>
        </w:rPr>
        <w:tab/>
      </w:r>
      <w:r>
        <w:rPr>
          <w:spacing w:val="-2"/>
          <w:sz w:val="16"/>
        </w:rPr>
        <w:t>2673.1M</w:t>
      </w:r>
    </w:p>
    <w:p w14:paraId="4EE06E50" w14:textId="77777777" w:rsidR="00DB4E42" w:rsidRDefault="00EE7020">
      <w:pPr>
        <w:tabs>
          <w:tab w:val="left" w:pos="1943"/>
          <w:tab w:val="left" w:pos="2710"/>
        </w:tabs>
        <w:spacing w:line="182" w:lineRule="exact"/>
        <w:ind w:right="58"/>
        <w:jc w:val="center"/>
        <w:rPr>
          <w:sz w:val="16"/>
        </w:rPr>
      </w:pPr>
      <w:r>
        <w:rPr>
          <w:spacing w:val="67"/>
          <w:sz w:val="16"/>
          <w:u w:val="single"/>
        </w:rPr>
        <w:t xml:space="preserve">  </w:t>
      </w:r>
      <w:r>
        <w:rPr>
          <w:sz w:val="16"/>
          <w:u w:val="single"/>
        </w:rPr>
        <w:t>our</w:t>
      </w:r>
      <w:r>
        <w:rPr>
          <w:spacing w:val="14"/>
          <w:sz w:val="16"/>
          <w:u w:val="single"/>
        </w:rPr>
        <w:t xml:space="preserve"> </w:t>
      </w:r>
      <w:r>
        <w:rPr>
          <w:sz w:val="16"/>
          <w:u w:val="single"/>
        </w:rPr>
        <w:t>method</w:t>
      </w:r>
      <w:r>
        <w:rPr>
          <w:spacing w:val="13"/>
          <w:sz w:val="16"/>
          <w:u w:val="single"/>
        </w:rPr>
        <w:t xml:space="preserve"> </w:t>
      </w:r>
      <w:r>
        <w:rPr>
          <w:sz w:val="16"/>
          <w:u w:val="single"/>
        </w:rPr>
        <w:t>with</w:t>
      </w:r>
      <w:r>
        <w:rPr>
          <w:spacing w:val="14"/>
          <w:sz w:val="16"/>
          <w:u w:val="single"/>
        </w:rPr>
        <w:t xml:space="preserve"> </w:t>
      </w:r>
      <w:r>
        <w:rPr>
          <w:spacing w:val="-5"/>
          <w:sz w:val="16"/>
          <w:u w:val="single"/>
        </w:rPr>
        <w:t>RL</w:t>
      </w:r>
      <w:r>
        <w:rPr>
          <w:sz w:val="16"/>
          <w:u w:val="single"/>
        </w:rPr>
        <w:tab/>
      </w:r>
      <w:r>
        <w:rPr>
          <w:b/>
          <w:spacing w:val="-2"/>
          <w:sz w:val="16"/>
          <w:u w:val="single"/>
        </w:rPr>
        <w:t>99.87</w:t>
      </w:r>
      <w:r>
        <w:rPr>
          <w:spacing w:val="-2"/>
          <w:sz w:val="16"/>
          <w:u w:val="single"/>
        </w:rPr>
        <w:t>%</w:t>
      </w:r>
      <w:r>
        <w:rPr>
          <w:sz w:val="16"/>
          <w:u w:val="single"/>
        </w:rPr>
        <w:tab/>
      </w:r>
      <w:r>
        <w:rPr>
          <w:spacing w:val="-2"/>
          <w:sz w:val="16"/>
          <w:u w:val="single"/>
        </w:rPr>
        <w:t>2673.1M</w:t>
      </w:r>
      <w:r>
        <w:rPr>
          <w:spacing w:val="40"/>
          <w:sz w:val="16"/>
          <w:u w:val="single"/>
        </w:rPr>
        <w:t xml:space="preserve"> </w:t>
      </w:r>
    </w:p>
    <w:p w14:paraId="12F4D8D1" w14:textId="77777777" w:rsidR="00DB4E42" w:rsidRDefault="00DB4E42">
      <w:pPr>
        <w:pStyle w:val="BodyText"/>
      </w:pPr>
    </w:p>
    <w:p w14:paraId="562E9707" w14:textId="77777777" w:rsidR="00DB4E42" w:rsidRDefault="00DB4E42">
      <w:pPr>
        <w:pStyle w:val="BodyText"/>
        <w:spacing w:before="5"/>
        <w:rPr>
          <w:sz w:val="22"/>
        </w:rPr>
      </w:pPr>
    </w:p>
    <w:p w14:paraId="5464BDDC" w14:textId="77777777" w:rsidR="00DB4E42" w:rsidRDefault="00EE7020">
      <w:pPr>
        <w:pStyle w:val="BodyText"/>
        <w:spacing w:before="1" w:line="249" w:lineRule="auto"/>
        <w:ind w:left="119" w:right="177"/>
        <w:jc w:val="both"/>
      </w:pPr>
      <w:r>
        <w:t>detection for the first time in this work, and detection results</w:t>
      </w:r>
      <w:r>
        <w:rPr>
          <w:spacing w:val="40"/>
        </w:rPr>
        <w:t xml:space="preserve"> </w:t>
      </w:r>
      <w:r>
        <w:t>of</w:t>
      </w:r>
      <w:r>
        <w:rPr>
          <w:spacing w:val="-3"/>
        </w:rPr>
        <w:t xml:space="preserve"> </w:t>
      </w:r>
      <w:r>
        <w:t>GNN</w:t>
      </w:r>
      <w:r>
        <w:rPr>
          <w:spacing w:val="-3"/>
        </w:rPr>
        <w:t xml:space="preserve"> </w:t>
      </w:r>
      <w:r>
        <w:t>alone</w:t>
      </w:r>
      <w:r>
        <w:rPr>
          <w:spacing w:val="-3"/>
        </w:rPr>
        <w:t xml:space="preserve"> </w:t>
      </w:r>
      <w:r>
        <w:t>can</w:t>
      </w:r>
      <w:r>
        <w:rPr>
          <w:spacing w:val="-3"/>
        </w:rPr>
        <w:t xml:space="preserve"> </w:t>
      </w:r>
      <w:r>
        <w:t>reach</w:t>
      </w:r>
      <w:r>
        <w:rPr>
          <w:spacing w:val="-3"/>
        </w:rPr>
        <w:t xml:space="preserve"> </w:t>
      </w:r>
      <w:r>
        <w:t>more</w:t>
      </w:r>
      <w:r>
        <w:rPr>
          <w:spacing w:val="-3"/>
        </w:rPr>
        <w:t xml:space="preserve"> </w:t>
      </w:r>
      <w:r>
        <w:t>than</w:t>
      </w:r>
      <w:r>
        <w:rPr>
          <w:spacing w:val="-3"/>
        </w:rPr>
        <w:t xml:space="preserve"> </w:t>
      </w:r>
      <w:r>
        <w:t>95%.</w:t>
      </w:r>
      <w:r>
        <w:rPr>
          <w:spacing w:val="-3"/>
        </w:rPr>
        <w:t xml:space="preserve"> </w:t>
      </w:r>
      <w:r>
        <w:t>At</w:t>
      </w:r>
      <w:r>
        <w:rPr>
          <w:spacing w:val="-3"/>
        </w:rPr>
        <w:t xml:space="preserve"> </w:t>
      </w:r>
      <w:r>
        <w:t>the</w:t>
      </w:r>
      <w:r>
        <w:rPr>
          <w:spacing w:val="-3"/>
        </w:rPr>
        <w:t xml:space="preserve"> </w:t>
      </w:r>
      <w:r>
        <w:t>same</w:t>
      </w:r>
      <w:r>
        <w:rPr>
          <w:spacing w:val="-3"/>
        </w:rPr>
        <w:t xml:space="preserve"> </w:t>
      </w:r>
      <w:r>
        <w:t>time,</w:t>
      </w:r>
      <w:r>
        <w:rPr>
          <w:spacing w:val="-3"/>
        </w:rPr>
        <w:t xml:space="preserve"> </w:t>
      </w:r>
      <w:r>
        <w:t>we combine</w:t>
      </w:r>
      <w:r>
        <w:rPr>
          <w:spacing w:val="-5"/>
        </w:rPr>
        <w:t xml:space="preserve"> </w:t>
      </w:r>
      <w:r>
        <w:t>the</w:t>
      </w:r>
      <w:r>
        <w:rPr>
          <w:spacing w:val="-5"/>
        </w:rPr>
        <w:t xml:space="preserve"> </w:t>
      </w:r>
      <w:r>
        <w:t>dual</w:t>
      </w:r>
      <w:r>
        <w:rPr>
          <w:spacing w:val="-5"/>
        </w:rPr>
        <w:t xml:space="preserve"> </w:t>
      </w:r>
      <w:r>
        <w:t>advantages</w:t>
      </w:r>
      <w:r>
        <w:rPr>
          <w:spacing w:val="-5"/>
        </w:rPr>
        <w:t xml:space="preserve"> </w:t>
      </w:r>
      <w:r>
        <w:t>of</w:t>
      </w:r>
      <w:r>
        <w:rPr>
          <w:spacing w:val="-5"/>
        </w:rPr>
        <w:t xml:space="preserve"> </w:t>
      </w:r>
      <w:r>
        <w:t>GNN</w:t>
      </w:r>
      <w:r>
        <w:rPr>
          <w:spacing w:val="-5"/>
        </w:rPr>
        <w:t xml:space="preserve"> </w:t>
      </w:r>
      <w:r>
        <w:t>and</w:t>
      </w:r>
      <w:r>
        <w:rPr>
          <w:spacing w:val="-5"/>
        </w:rPr>
        <w:t xml:space="preserve"> </w:t>
      </w:r>
      <w:r>
        <w:t>CNN.</w:t>
      </w:r>
      <w:r>
        <w:rPr>
          <w:spacing w:val="-5"/>
        </w:rPr>
        <w:t xml:space="preserve"> </w:t>
      </w:r>
      <w:r>
        <w:t>The</w:t>
      </w:r>
      <w:r>
        <w:rPr>
          <w:spacing w:val="-5"/>
        </w:rPr>
        <w:t xml:space="preserve"> </w:t>
      </w:r>
      <w:r>
        <w:t>detection results of the two networks are complementary. At the same time, the logical and spatial characteristics of CAN are used. There</w:t>
      </w:r>
      <w:r>
        <w:rPr>
          <w:spacing w:val="40"/>
        </w:rPr>
        <w:t xml:space="preserve"> </w:t>
      </w:r>
      <w:r>
        <w:t>are</w:t>
      </w:r>
      <w:r>
        <w:rPr>
          <w:spacing w:val="40"/>
        </w:rPr>
        <w:t xml:space="preserve"> </w:t>
      </w:r>
      <w:r>
        <w:t>still</w:t>
      </w:r>
      <w:r>
        <w:rPr>
          <w:spacing w:val="40"/>
        </w:rPr>
        <w:t xml:space="preserve"> </w:t>
      </w:r>
      <w:r>
        <w:t>some</w:t>
      </w:r>
      <w:r>
        <w:rPr>
          <w:spacing w:val="40"/>
        </w:rPr>
        <w:t xml:space="preserve"> </w:t>
      </w:r>
      <w:r>
        <w:t>deficiencies</w:t>
      </w:r>
      <w:r>
        <w:rPr>
          <w:spacing w:val="40"/>
        </w:rPr>
        <w:t xml:space="preserve"> </w:t>
      </w:r>
      <w:r>
        <w:t>in</w:t>
      </w:r>
      <w:r>
        <w:rPr>
          <w:spacing w:val="40"/>
        </w:rPr>
        <w:t xml:space="preserve"> </w:t>
      </w:r>
      <w:r>
        <w:t>this</w:t>
      </w:r>
      <w:r>
        <w:rPr>
          <w:spacing w:val="40"/>
        </w:rPr>
        <w:t xml:space="preserve"> </w:t>
      </w:r>
      <w:r>
        <w:t>work.</w:t>
      </w:r>
      <w:r>
        <w:rPr>
          <w:spacing w:val="40"/>
        </w:rPr>
        <w:t xml:space="preserve"> </w:t>
      </w:r>
      <w:r>
        <w:t>Although</w:t>
      </w:r>
      <w:r>
        <w:rPr>
          <w:spacing w:val="40"/>
        </w:rPr>
        <w:t xml:space="preserve"> </w:t>
      </w:r>
      <w:r>
        <w:t>it can achieve pretty good recognition accuracy, compared with prev</w:t>
      </w:r>
      <w:r>
        <w:t>ious</w:t>
      </w:r>
      <w:r>
        <w:rPr>
          <w:spacing w:val="40"/>
        </w:rPr>
        <w:t xml:space="preserve"> </w:t>
      </w:r>
      <w:r>
        <w:t>work,</w:t>
      </w:r>
      <w:r>
        <w:rPr>
          <w:spacing w:val="40"/>
        </w:rPr>
        <w:t xml:space="preserve"> </w:t>
      </w:r>
      <w:r>
        <w:t>the</w:t>
      </w:r>
      <w:r>
        <w:rPr>
          <w:spacing w:val="40"/>
        </w:rPr>
        <w:t xml:space="preserve"> </w:t>
      </w:r>
      <w:r>
        <w:t>complexity</w:t>
      </w:r>
      <w:r>
        <w:rPr>
          <w:spacing w:val="40"/>
        </w:rPr>
        <w:t xml:space="preserve"> </w:t>
      </w:r>
      <w:r>
        <w:t>of</w:t>
      </w:r>
      <w:r>
        <w:rPr>
          <w:spacing w:val="40"/>
        </w:rPr>
        <w:t xml:space="preserve"> </w:t>
      </w:r>
      <w:r>
        <w:t>our</w:t>
      </w:r>
      <w:r>
        <w:rPr>
          <w:spacing w:val="40"/>
        </w:rPr>
        <w:t xml:space="preserve"> </w:t>
      </w:r>
      <w:r>
        <w:t>network</w:t>
      </w:r>
      <w:r>
        <w:rPr>
          <w:spacing w:val="40"/>
        </w:rPr>
        <w:t xml:space="preserve"> </w:t>
      </w:r>
      <w:r>
        <w:t>is</w:t>
      </w:r>
      <w:r>
        <w:rPr>
          <w:spacing w:val="40"/>
        </w:rPr>
        <w:t xml:space="preserve"> </w:t>
      </w:r>
      <w:r>
        <w:t>higher. Our</w:t>
      </w:r>
      <w:r>
        <w:rPr>
          <w:spacing w:val="40"/>
        </w:rPr>
        <w:t xml:space="preserve"> </w:t>
      </w:r>
      <w:r>
        <w:t>future</w:t>
      </w:r>
      <w:r>
        <w:rPr>
          <w:spacing w:val="40"/>
        </w:rPr>
        <w:t xml:space="preserve"> </w:t>
      </w:r>
      <w:r>
        <w:t>work</w:t>
      </w:r>
      <w:r>
        <w:rPr>
          <w:spacing w:val="40"/>
        </w:rPr>
        <w:t xml:space="preserve"> </w:t>
      </w:r>
      <w:r>
        <w:t>can</w:t>
      </w:r>
      <w:r>
        <w:rPr>
          <w:spacing w:val="40"/>
        </w:rPr>
        <w:t xml:space="preserve"> </w:t>
      </w:r>
      <w:r>
        <w:t>further</w:t>
      </w:r>
      <w:r>
        <w:rPr>
          <w:spacing w:val="40"/>
        </w:rPr>
        <w:t xml:space="preserve"> </w:t>
      </w:r>
      <w:r>
        <w:t>apply</w:t>
      </w:r>
      <w:r>
        <w:rPr>
          <w:spacing w:val="40"/>
        </w:rPr>
        <w:t xml:space="preserve"> </w:t>
      </w:r>
      <w:r>
        <w:t>evolutionary</w:t>
      </w:r>
      <w:r>
        <w:rPr>
          <w:spacing w:val="40"/>
        </w:rPr>
        <w:t xml:space="preserve"> </w:t>
      </w:r>
      <w:r>
        <w:t>algorithm to simplify the architecture of the network more carefully.</w:t>
      </w:r>
      <w:r>
        <w:rPr>
          <w:spacing w:val="80"/>
        </w:rPr>
        <w:t xml:space="preserve"> </w:t>
      </w:r>
      <w:r>
        <w:t>The combination model of GNN and LSTM network can be considered to reduce model’s compl</w:t>
      </w:r>
      <w:r>
        <w:t>exity and obtain better result. This work is to search the architecture of CNN and GNN respectively. It can be considered to search the overall architecture</w:t>
      </w:r>
      <w:r>
        <w:rPr>
          <w:spacing w:val="29"/>
        </w:rPr>
        <w:t xml:space="preserve"> </w:t>
      </w:r>
      <w:r>
        <w:t>of</w:t>
      </w:r>
      <w:r>
        <w:rPr>
          <w:spacing w:val="29"/>
        </w:rPr>
        <w:t xml:space="preserve"> </w:t>
      </w:r>
      <w:r>
        <w:t>RL,</w:t>
      </w:r>
      <w:r>
        <w:rPr>
          <w:spacing w:val="29"/>
        </w:rPr>
        <w:t xml:space="preserve"> </w:t>
      </w:r>
      <w:r>
        <w:t>CNN</w:t>
      </w:r>
      <w:r>
        <w:rPr>
          <w:spacing w:val="29"/>
        </w:rPr>
        <w:t xml:space="preserve"> </w:t>
      </w:r>
      <w:r>
        <w:t>and</w:t>
      </w:r>
      <w:r>
        <w:rPr>
          <w:spacing w:val="29"/>
        </w:rPr>
        <w:t xml:space="preserve"> </w:t>
      </w:r>
      <w:r>
        <w:t>GNN</w:t>
      </w:r>
      <w:r>
        <w:rPr>
          <w:spacing w:val="29"/>
        </w:rPr>
        <w:t xml:space="preserve"> </w:t>
      </w:r>
      <w:r>
        <w:t>at</w:t>
      </w:r>
      <w:r>
        <w:rPr>
          <w:spacing w:val="29"/>
        </w:rPr>
        <w:t xml:space="preserve"> </w:t>
      </w:r>
      <w:r>
        <w:t>the</w:t>
      </w:r>
      <w:r>
        <w:rPr>
          <w:spacing w:val="29"/>
        </w:rPr>
        <w:t xml:space="preserve"> </w:t>
      </w:r>
      <w:r>
        <w:t>same</w:t>
      </w:r>
      <w:r>
        <w:rPr>
          <w:spacing w:val="29"/>
        </w:rPr>
        <w:t xml:space="preserve"> </w:t>
      </w:r>
      <w:r>
        <w:t>time,</w:t>
      </w:r>
      <w:r>
        <w:rPr>
          <w:spacing w:val="29"/>
        </w:rPr>
        <w:t xml:space="preserve"> </w:t>
      </w:r>
      <w:proofErr w:type="gramStart"/>
      <w:r>
        <w:t>so</w:t>
      </w:r>
      <w:r>
        <w:rPr>
          <w:spacing w:val="29"/>
        </w:rPr>
        <w:t xml:space="preserve"> </w:t>
      </w:r>
      <w:r>
        <w:t>as to</w:t>
      </w:r>
      <w:proofErr w:type="gramEnd"/>
      <w:r>
        <w:t xml:space="preserve"> improve the detection accuracy and reduce the complexity. Increasing</w:t>
      </w:r>
      <w:r>
        <w:rPr>
          <w:spacing w:val="-2"/>
        </w:rPr>
        <w:t xml:space="preserve"> </w:t>
      </w:r>
      <w:r>
        <w:t>the</w:t>
      </w:r>
      <w:r>
        <w:rPr>
          <w:spacing w:val="-2"/>
        </w:rPr>
        <w:t xml:space="preserve"> </w:t>
      </w:r>
      <w:r>
        <w:t>number</w:t>
      </w:r>
      <w:r>
        <w:rPr>
          <w:spacing w:val="-2"/>
        </w:rPr>
        <w:t xml:space="preserve"> </w:t>
      </w:r>
      <w:r>
        <w:t>of</w:t>
      </w:r>
      <w:r>
        <w:rPr>
          <w:spacing w:val="-2"/>
        </w:rPr>
        <w:t xml:space="preserve"> </w:t>
      </w:r>
      <w:r>
        <w:t>the</w:t>
      </w:r>
      <w:r>
        <w:rPr>
          <w:spacing w:val="-2"/>
        </w:rPr>
        <w:t xml:space="preserve"> </w:t>
      </w:r>
      <w:r>
        <w:t>objective</w:t>
      </w:r>
      <w:r>
        <w:rPr>
          <w:spacing w:val="-2"/>
        </w:rPr>
        <w:t xml:space="preserve"> </w:t>
      </w:r>
      <w:r>
        <w:t>function</w:t>
      </w:r>
      <w:r>
        <w:rPr>
          <w:spacing w:val="-2"/>
        </w:rPr>
        <w:t xml:space="preserve"> </w:t>
      </w:r>
      <w:r>
        <w:t>of</w:t>
      </w:r>
      <w:r>
        <w:rPr>
          <w:spacing w:val="-2"/>
        </w:rPr>
        <w:t xml:space="preserve"> </w:t>
      </w:r>
      <w:r>
        <w:t>the</w:t>
      </w:r>
      <w:r>
        <w:rPr>
          <w:spacing w:val="-2"/>
        </w:rPr>
        <w:t xml:space="preserve"> </w:t>
      </w:r>
      <w:r>
        <w:t>MOEA, such</w:t>
      </w:r>
      <w:r>
        <w:rPr>
          <w:spacing w:val="-10"/>
        </w:rPr>
        <w:t xml:space="preserve"> </w:t>
      </w:r>
      <w:r>
        <w:t>as</w:t>
      </w:r>
      <w:r>
        <w:rPr>
          <w:spacing w:val="-10"/>
        </w:rPr>
        <w:t xml:space="preserve"> </w:t>
      </w:r>
      <w:r>
        <w:t>false</w:t>
      </w:r>
      <w:r>
        <w:rPr>
          <w:spacing w:val="-10"/>
        </w:rPr>
        <w:t xml:space="preserve"> </w:t>
      </w:r>
      <w:r>
        <w:t>positive</w:t>
      </w:r>
      <w:r>
        <w:rPr>
          <w:spacing w:val="-10"/>
        </w:rPr>
        <w:t xml:space="preserve"> </w:t>
      </w:r>
      <w:r>
        <w:t>rate</w:t>
      </w:r>
      <w:r>
        <w:rPr>
          <w:spacing w:val="-10"/>
        </w:rPr>
        <w:t xml:space="preserve"> </w:t>
      </w:r>
      <w:r>
        <w:t>and</w:t>
      </w:r>
      <w:r>
        <w:rPr>
          <w:spacing w:val="-10"/>
        </w:rPr>
        <w:t xml:space="preserve"> </w:t>
      </w:r>
      <w:r>
        <w:t>true</w:t>
      </w:r>
      <w:r>
        <w:rPr>
          <w:spacing w:val="-10"/>
        </w:rPr>
        <w:t xml:space="preserve"> </w:t>
      </w:r>
      <w:r>
        <w:t>positive</w:t>
      </w:r>
      <w:r>
        <w:rPr>
          <w:spacing w:val="-10"/>
        </w:rPr>
        <w:t xml:space="preserve"> </w:t>
      </w:r>
      <w:r>
        <w:t>rate,</w:t>
      </w:r>
      <w:r>
        <w:rPr>
          <w:spacing w:val="-10"/>
        </w:rPr>
        <w:t xml:space="preserve"> </w:t>
      </w:r>
      <w:r>
        <w:t>to</w:t>
      </w:r>
      <w:r>
        <w:rPr>
          <w:spacing w:val="-10"/>
        </w:rPr>
        <w:t xml:space="preserve"> </w:t>
      </w:r>
      <w:r>
        <w:t>obtain</w:t>
      </w:r>
      <w:r>
        <w:rPr>
          <w:spacing w:val="-10"/>
        </w:rPr>
        <w:t xml:space="preserve"> </w:t>
      </w:r>
      <w:r>
        <w:t>better intrusion detection model.</w:t>
      </w:r>
    </w:p>
    <w:p w14:paraId="37D4845A" w14:textId="77777777" w:rsidR="00DB4E42" w:rsidRDefault="00DB4E42">
      <w:pPr>
        <w:pStyle w:val="BodyText"/>
        <w:rPr>
          <w:sz w:val="24"/>
        </w:rPr>
      </w:pPr>
    </w:p>
    <w:p w14:paraId="6EE64BF5" w14:textId="77777777" w:rsidR="00DB4E42" w:rsidRDefault="00EE7020">
      <w:pPr>
        <w:spacing w:before="189"/>
        <w:ind w:left="394" w:right="451"/>
        <w:jc w:val="center"/>
        <w:rPr>
          <w:sz w:val="16"/>
        </w:rPr>
      </w:pPr>
      <w:r>
        <w:rPr>
          <w:spacing w:val="-2"/>
          <w:sz w:val="20"/>
        </w:rPr>
        <w:t>R</w:t>
      </w:r>
      <w:r>
        <w:rPr>
          <w:spacing w:val="-2"/>
          <w:sz w:val="16"/>
        </w:rPr>
        <w:t>EFERENCES</w:t>
      </w:r>
    </w:p>
    <w:p w14:paraId="13FCD8FD" w14:textId="77777777" w:rsidR="00DB4E42" w:rsidRDefault="00DB4E42">
      <w:pPr>
        <w:pStyle w:val="BodyText"/>
        <w:spacing w:before="6"/>
        <w:rPr>
          <w:sz w:val="21"/>
        </w:rPr>
      </w:pPr>
    </w:p>
    <w:p w14:paraId="661D1370" w14:textId="77777777" w:rsidR="00DB4E42" w:rsidRDefault="00EE7020">
      <w:pPr>
        <w:pStyle w:val="ListParagraph"/>
        <w:numPr>
          <w:ilvl w:val="0"/>
          <w:numId w:val="1"/>
        </w:numPr>
        <w:tabs>
          <w:tab w:val="left" w:pos="485"/>
        </w:tabs>
        <w:spacing w:line="232" w:lineRule="auto"/>
        <w:jc w:val="both"/>
        <w:rPr>
          <w:sz w:val="16"/>
        </w:rPr>
      </w:pPr>
      <w:r>
        <w:rPr>
          <w:sz w:val="16"/>
        </w:rPr>
        <w:t>A. Prasad and P. Shant</w:t>
      </w:r>
      <w:r>
        <w:rPr>
          <w:sz w:val="16"/>
        </w:rPr>
        <w:t>hi, “Automotive electronic control unit repro-</w:t>
      </w:r>
      <w:r>
        <w:rPr>
          <w:spacing w:val="40"/>
          <w:sz w:val="16"/>
        </w:rPr>
        <w:t xml:space="preserve"> </w:t>
      </w:r>
      <w:proofErr w:type="spellStart"/>
      <w:r>
        <w:rPr>
          <w:sz w:val="16"/>
        </w:rPr>
        <w:t>gramming</w:t>
      </w:r>
      <w:proofErr w:type="spellEnd"/>
      <w:r>
        <w:rPr>
          <w:sz w:val="16"/>
        </w:rPr>
        <w:t xml:space="preserve"> using delta method-a review,” in </w:t>
      </w:r>
      <w:r>
        <w:rPr>
          <w:i/>
          <w:sz w:val="16"/>
        </w:rPr>
        <w:t>2021 Asian Conference on</w:t>
      </w:r>
      <w:r>
        <w:rPr>
          <w:i/>
          <w:spacing w:val="40"/>
          <w:sz w:val="16"/>
        </w:rPr>
        <w:t xml:space="preserve"> </w:t>
      </w:r>
      <w:r>
        <w:rPr>
          <w:i/>
          <w:sz w:val="16"/>
        </w:rPr>
        <w:t>Innovation in Technology (ASIANCON)</w:t>
      </w:r>
      <w:r>
        <w:rPr>
          <w:sz w:val="16"/>
        </w:rPr>
        <w:t>, 2021, pp. 1–6.</w:t>
      </w:r>
    </w:p>
    <w:p w14:paraId="047F8C01" w14:textId="77777777" w:rsidR="00DB4E42" w:rsidRDefault="00EE7020">
      <w:pPr>
        <w:pStyle w:val="ListParagraph"/>
        <w:numPr>
          <w:ilvl w:val="0"/>
          <w:numId w:val="1"/>
        </w:numPr>
        <w:tabs>
          <w:tab w:val="left" w:pos="485"/>
        </w:tabs>
        <w:spacing w:before="16" w:line="232" w:lineRule="auto"/>
        <w:jc w:val="both"/>
        <w:rPr>
          <w:sz w:val="16"/>
        </w:rPr>
      </w:pPr>
      <w:r>
        <w:rPr>
          <w:sz w:val="16"/>
        </w:rPr>
        <w:t>H.</w:t>
      </w:r>
      <w:r>
        <w:rPr>
          <w:spacing w:val="40"/>
          <w:sz w:val="16"/>
        </w:rPr>
        <w:t xml:space="preserve"> </w:t>
      </w:r>
      <w:r>
        <w:rPr>
          <w:sz w:val="16"/>
        </w:rPr>
        <w:t>Zhang,</w:t>
      </w:r>
      <w:r>
        <w:rPr>
          <w:spacing w:val="40"/>
          <w:sz w:val="16"/>
        </w:rPr>
        <w:t xml:space="preserve"> </w:t>
      </w:r>
      <w:r>
        <w:rPr>
          <w:sz w:val="16"/>
        </w:rPr>
        <w:t>X.</w:t>
      </w:r>
      <w:r>
        <w:rPr>
          <w:spacing w:val="40"/>
          <w:sz w:val="16"/>
        </w:rPr>
        <w:t xml:space="preserve"> </w:t>
      </w:r>
      <w:r>
        <w:rPr>
          <w:sz w:val="16"/>
        </w:rPr>
        <w:t>Meng,</w:t>
      </w:r>
      <w:r>
        <w:rPr>
          <w:spacing w:val="40"/>
          <w:sz w:val="16"/>
        </w:rPr>
        <w:t xml:space="preserve"> </w:t>
      </w:r>
      <w:r>
        <w:rPr>
          <w:sz w:val="16"/>
        </w:rPr>
        <w:t>X.</w:t>
      </w:r>
      <w:r>
        <w:rPr>
          <w:spacing w:val="40"/>
          <w:sz w:val="16"/>
        </w:rPr>
        <w:t xml:space="preserve"> </w:t>
      </w:r>
      <w:r>
        <w:rPr>
          <w:sz w:val="16"/>
        </w:rPr>
        <w:t>Zhang,</w:t>
      </w:r>
      <w:r>
        <w:rPr>
          <w:spacing w:val="40"/>
          <w:sz w:val="16"/>
        </w:rPr>
        <w:t xml:space="preserve"> </w:t>
      </w:r>
      <w:r>
        <w:rPr>
          <w:sz w:val="16"/>
        </w:rPr>
        <w:t>and</w:t>
      </w:r>
      <w:r>
        <w:rPr>
          <w:spacing w:val="40"/>
          <w:sz w:val="16"/>
        </w:rPr>
        <w:t xml:space="preserve"> </w:t>
      </w:r>
      <w:r>
        <w:rPr>
          <w:sz w:val="16"/>
        </w:rPr>
        <w:t>Z.</w:t>
      </w:r>
      <w:r>
        <w:rPr>
          <w:spacing w:val="40"/>
          <w:sz w:val="16"/>
        </w:rPr>
        <w:t xml:space="preserve"> </w:t>
      </w:r>
      <w:r>
        <w:rPr>
          <w:sz w:val="16"/>
        </w:rPr>
        <w:t>Liu,</w:t>
      </w:r>
      <w:r>
        <w:rPr>
          <w:spacing w:val="40"/>
          <w:sz w:val="16"/>
        </w:rPr>
        <w:t xml:space="preserve"> </w:t>
      </w:r>
      <w:r>
        <w:rPr>
          <w:sz w:val="16"/>
        </w:rPr>
        <w:t>“</w:t>
      </w:r>
      <w:proofErr w:type="spellStart"/>
      <w:r>
        <w:rPr>
          <w:sz w:val="16"/>
        </w:rPr>
        <w:t>Cansec</w:t>
      </w:r>
      <w:proofErr w:type="spellEnd"/>
      <w:r>
        <w:rPr>
          <w:sz w:val="16"/>
        </w:rPr>
        <w:t>:</w:t>
      </w:r>
      <w:r>
        <w:rPr>
          <w:spacing w:val="40"/>
          <w:sz w:val="16"/>
        </w:rPr>
        <w:t xml:space="preserve"> </w:t>
      </w:r>
      <w:r>
        <w:rPr>
          <w:sz w:val="16"/>
        </w:rPr>
        <w:t>A</w:t>
      </w:r>
      <w:r>
        <w:rPr>
          <w:spacing w:val="47"/>
          <w:sz w:val="16"/>
        </w:rPr>
        <w:t xml:space="preserve"> </w:t>
      </w:r>
      <w:r>
        <w:rPr>
          <w:sz w:val="16"/>
        </w:rPr>
        <w:t>practical</w:t>
      </w:r>
      <w:r>
        <w:rPr>
          <w:spacing w:val="40"/>
          <w:sz w:val="16"/>
        </w:rPr>
        <w:t xml:space="preserve"> </w:t>
      </w:r>
      <w:r>
        <w:rPr>
          <w:sz w:val="16"/>
        </w:rPr>
        <w:t xml:space="preserve">in-vehicle controller area network security evaluation tool,” </w:t>
      </w:r>
      <w:r>
        <w:rPr>
          <w:i/>
          <w:sz w:val="16"/>
        </w:rPr>
        <w:t>Sensors</w:t>
      </w:r>
      <w:r>
        <w:rPr>
          <w:sz w:val="16"/>
        </w:rPr>
        <w:t>,</w:t>
      </w:r>
      <w:r>
        <w:rPr>
          <w:spacing w:val="40"/>
          <w:sz w:val="16"/>
        </w:rPr>
        <w:t xml:space="preserve"> </w:t>
      </w:r>
      <w:r>
        <w:rPr>
          <w:sz w:val="16"/>
        </w:rPr>
        <w:t xml:space="preserve">vol. 20, no. 17, 2020. [Online]. Available: </w:t>
      </w:r>
      <w:hyperlink r:id="rId19">
        <w:r>
          <w:rPr>
            <w:sz w:val="16"/>
          </w:rPr>
          <w:t>https://www.mdpi.com/</w:t>
        </w:r>
      </w:hyperlink>
      <w:r>
        <w:rPr>
          <w:spacing w:val="80"/>
          <w:sz w:val="16"/>
        </w:rPr>
        <w:t xml:space="preserve"> </w:t>
      </w:r>
      <w:r>
        <w:rPr>
          <w:spacing w:val="-2"/>
          <w:sz w:val="16"/>
        </w:rPr>
        <w:t>1424-8220/20/17/4900</w:t>
      </w:r>
    </w:p>
    <w:p w14:paraId="2C2AAD73" w14:textId="77777777" w:rsidR="00DB4E42" w:rsidRDefault="00EE7020">
      <w:pPr>
        <w:pStyle w:val="ListParagraph"/>
        <w:numPr>
          <w:ilvl w:val="0"/>
          <w:numId w:val="1"/>
        </w:numPr>
        <w:tabs>
          <w:tab w:val="left" w:pos="485"/>
        </w:tabs>
        <w:spacing w:before="16" w:line="232" w:lineRule="auto"/>
        <w:jc w:val="both"/>
        <w:rPr>
          <w:sz w:val="16"/>
        </w:rPr>
      </w:pPr>
      <w:r>
        <w:rPr>
          <w:sz w:val="16"/>
        </w:rPr>
        <w:t xml:space="preserve">M. M. K. </w:t>
      </w:r>
      <w:proofErr w:type="spellStart"/>
      <w:r>
        <w:rPr>
          <w:sz w:val="16"/>
        </w:rPr>
        <w:t>Tareq</w:t>
      </w:r>
      <w:proofErr w:type="spellEnd"/>
      <w:r>
        <w:rPr>
          <w:sz w:val="16"/>
        </w:rPr>
        <w:t xml:space="preserve">, O. </w:t>
      </w:r>
      <w:proofErr w:type="spellStart"/>
      <w:r>
        <w:rPr>
          <w:sz w:val="16"/>
        </w:rPr>
        <w:t>Semiari</w:t>
      </w:r>
      <w:proofErr w:type="spellEnd"/>
      <w:r>
        <w:rPr>
          <w:sz w:val="16"/>
        </w:rPr>
        <w:t>, M. A. Salehi, and W. Saad, “Ul</w:t>
      </w:r>
      <w:r>
        <w:rPr>
          <w:sz w:val="16"/>
        </w:rPr>
        <w:t xml:space="preserve">tra </w:t>
      </w:r>
      <w:proofErr w:type="spellStart"/>
      <w:r>
        <w:rPr>
          <w:sz w:val="16"/>
        </w:rPr>
        <w:t>reli</w:t>
      </w:r>
      <w:proofErr w:type="spellEnd"/>
      <w:r>
        <w:rPr>
          <w:sz w:val="16"/>
        </w:rPr>
        <w:t>-</w:t>
      </w:r>
      <w:r>
        <w:rPr>
          <w:spacing w:val="40"/>
          <w:sz w:val="16"/>
        </w:rPr>
        <w:t xml:space="preserve"> </w:t>
      </w:r>
      <w:r>
        <w:rPr>
          <w:sz w:val="16"/>
        </w:rPr>
        <w:t>able,</w:t>
      </w:r>
      <w:r>
        <w:rPr>
          <w:spacing w:val="-9"/>
          <w:sz w:val="16"/>
        </w:rPr>
        <w:t xml:space="preserve"> </w:t>
      </w:r>
      <w:r>
        <w:rPr>
          <w:sz w:val="16"/>
        </w:rPr>
        <w:t>low</w:t>
      </w:r>
      <w:r>
        <w:rPr>
          <w:spacing w:val="-9"/>
          <w:sz w:val="16"/>
        </w:rPr>
        <w:t xml:space="preserve"> </w:t>
      </w:r>
      <w:r>
        <w:rPr>
          <w:sz w:val="16"/>
        </w:rPr>
        <w:t>latency</w:t>
      </w:r>
      <w:r>
        <w:rPr>
          <w:spacing w:val="-9"/>
          <w:sz w:val="16"/>
        </w:rPr>
        <w:t xml:space="preserve"> </w:t>
      </w:r>
      <w:r>
        <w:rPr>
          <w:sz w:val="16"/>
        </w:rPr>
        <w:t>vehicle-to-infrastructure</w:t>
      </w:r>
      <w:r>
        <w:rPr>
          <w:spacing w:val="-9"/>
          <w:sz w:val="16"/>
        </w:rPr>
        <w:t xml:space="preserve"> </w:t>
      </w:r>
      <w:r>
        <w:rPr>
          <w:sz w:val="16"/>
        </w:rPr>
        <w:t>wireless</w:t>
      </w:r>
      <w:r>
        <w:rPr>
          <w:spacing w:val="-9"/>
          <w:sz w:val="16"/>
        </w:rPr>
        <w:t xml:space="preserve"> </w:t>
      </w:r>
      <w:r>
        <w:rPr>
          <w:sz w:val="16"/>
        </w:rPr>
        <w:t>communications</w:t>
      </w:r>
      <w:r>
        <w:rPr>
          <w:spacing w:val="-9"/>
          <w:sz w:val="16"/>
        </w:rPr>
        <w:t xml:space="preserve"> </w:t>
      </w:r>
      <w:r>
        <w:rPr>
          <w:sz w:val="16"/>
        </w:rPr>
        <w:t>with</w:t>
      </w:r>
      <w:r>
        <w:rPr>
          <w:spacing w:val="40"/>
          <w:sz w:val="16"/>
        </w:rPr>
        <w:t xml:space="preserve"> </w:t>
      </w:r>
      <w:r>
        <w:rPr>
          <w:sz w:val="16"/>
        </w:rPr>
        <w:t xml:space="preserve">edge computing,” in </w:t>
      </w:r>
      <w:r>
        <w:rPr>
          <w:i/>
          <w:sz w:val="16"/>
        </w:rPr>
        <w:t>2018 IEEE Global Communications Conference</w:t>
      </w:r>
      <w:r>
        <w:rPr>
          <w:i/>
          <w:spacing w:val="40"/>
          <w:sz w:val="16"/>
        </w:rPr>
        <w:t xml:space="preserve"> </w:t>
      </w:r>
      <w:r>
        <w:rPr>
          <w:i/>
          <w:sz w:val="16"/>
        </w:rPr>
        <w:t>(GLOBECOM)</w:t>
      </w:r>
      <w:r>
        <w:rPr>
          <w:sz w:val="16"/>
        </w:rPr>
        <w:t>, 2018, pp. 1–7.</w:t>
      </w:r>
    </w:p>
    <w:p w14:paraId="7C4CD942" w14:textId="77777777" w:rsidR="00DB4E42" w:rsidRDefault="00EE7020">
      <w:pPr>
        <w:pStyle w:val="ListParagraph"/>
        <w:numPr>
          <w:ilvl w:val="0"/>
          <w:numId w:val="1"/>
        </w:numPr>
        <w:tabs>
          <w:tab w:val="left" w:pos="485"/>
        </w:tabs>
        <w:spacing w:before="16" w:line="232" w:lineRule="auto"/>
        <w:jc w:val="both"/>
        <w:rPr>
          <w:sz w:val="16"/>
        </w:rPr>
      </w:pPr>
      <w:r>
        <w:rPr>
          <w:sz w:val="16"/>
        </w:rPr>
        <w:t xml:space="preserve">S.-F. </w:t>
      </w:r>
      <w:proofErr w:type="spellStart"/>
      <w:r>
        <w:rPr>
          <w:sz w:val="16"/>
        </w:rPr>
        <w:t>Lokman</w:t>
      </w:r>
      <w:proofErr w:type="spellEnd"/>
      <w:r>
        <w:rPr>
          <w:sz w:val="16"/>
        </w:rPr>
        <w:t>, A. T. Othman, and M.-H. Abu-Bakar, “Intrusion</w:t>
      </w:r>
      <w:r>
        <w:rPr>
          <w:spacing w:val="40"/>
          <w:sz w:val="16"/>
        </w:rPr>
        <w:t xml:space="preserve"> </w:t>
      </w:r>
      <w:r>
        <w:rPr>
          <w:sz w:val="16"/>
        </w:rPr>
        <w:t>detection system for au</w:t>
      </w:r>
      <w:r>
        <w:rPr>
          <w:sz w:val="16"/>
        </w:rPr>
        <w:t>tomotive controller area network (can) bus</w:t>
      </w:r>
      <w:r>
        <w:rPr>
          <w:spacing w:val="40"/>
          <w:sz w:val="16"/>
        </w:rPr>
        <w:t xml:space="preserve"> </w:t>
      </w:r>
      <w:r>
        <w:rPr>
          <w:sz w:val="16"/>
        </w:rPr>
        <w:t xml:space="preserve">system: a review,” </w:t>
      </w:r>
      <w:r>
        <w:rPr>
          <w:i/>
          <w:sz w:val="16"/>
        </w:rPr>
        <w:t>EURASIP Journal on Wireless Communications and</w:t>
      </w:r>
      <w:r>
        <w:rPr>
          <w:i/>
          <w:spacing w:val="40"/>
          <w:sz w:val="16"/>
        </w:rPr>
        <w:t xml:space="preserve"> </w:t>
      </w:r>
      <w:r>
        <w:rPr>
          <w:i/>
          <w:sz w:val="16"/>
        </w:rPr>
        <w:t>Networking</w:t>
      </w:r>
      <w:r>
        <w:rPr>
          <w:sz w:val="16"/>
        </w:rPr>
        <w:t>, vol. 2019, no. 1, p. 184, Jul 2019. [Online]. Available:</w:t>
      </w:r>
      <w:r>
        <w:rPr>
          <w:spacing w:val="40"/>
          <w:sz w:val="16"/>
        </w:rPr>
        <w:t xml:space="preserve"> </w:t>
      </w:r>
      <w:r>
        <w:rPr>
          <w:spacing w:val="-2"/>
          <w:sz w:val="16"/>
        </w:rPr>
        <w:t>https://doi.org/10.1186/s13638-019-1484-3</w:t>
      </w:r>
    </w:p>
    <w:p w14:paraId="2B37B9EE" w14:textId="77777777" w:rsidR="00DB4E42" w:rsidRDefault="00EE7020">
      <w:pPr>
        <w:pStyle w:val="ListParagraph"/>
        <w:numPr>
          <w:ilvl w:val="0"/>
          <w:numId w:val="1"/>
        </w:numPr>
        <w:tabs>
          <w:tab w:val="left" w:pos="485"/>
        </w:tabs>
        <w:spacing w:before="18" w:line="232" w:lineRule="auto"/>
        <w:jc w:val="both"/>
        <w:rPr>
          <w:sz w:val="16"/>
        </w:rPr>
      </w:pPr>
      <w:r>
        <w:rPr>
          <w:sz w:val="16"/>
        </w:rPr>
        <w:t xml:space="preserve">M. </w:t>
      </w:r>
      <w:proofErr w:type="spellStart"/>
      <w:r>
        <w:rPr>
          <w:sz w:val="16"/>
        </w:rPr>
        <w:t>Hanselmann</w:t>
      </w:r>
      <w:proofErr w:type="spellEnd"/>
      <w:r>
        <w:rPr>
          <w:sz w:val="16"/>
        </w:rPr>
        <w:t xml:space="preserve">, T. Strauss, K. </w:t>
      </w:r>
      <w:proofErr w:type="spellStart"/>
      <w:r>
        <w:rPr>
          <w:sz w:val="16"/>
        </w:rPr>
        <w:t>Dorman</w:t>
      </w:r>
      <w:r>
        <w:rPr>
          <w:sz w:val="16"/>
        </w:rPr>
        <w:t>n</w:t>
      </w:r>
      <w:proofErr w:type="spellEnd"/>
      <w:r>
        <w:rPr>
          <w:sz w:val="16"/>
        </w:rPr>
        <w:t>, and H. Ulmer, “</w:t>
      </w:r>
      <w:proofErr w:type="spellStart"/>
      <w:r>
        <w:rPr>
          <w:sz w:val="16"/>
        </w:rPr>
        <w:t>Canet</w:t>
      </w:r>
      <w:proofErr w:type="spellEnd"/>
      <w:r>
        <w:rPr>
          <w:sz w:val="16"/>
        </w:rPr>
        <w:t>: An</w:t>
      </w:r>
      <w:r>
        <w:rPr>
          <w:spacing w:val="40"/>
          <w:sz w:val="16"/>
        </w:rPr>
        <w:t xml:space="preserve"> </w:t>
      </w:r>
      <w:r>
        <w:rPr>
          <w:sz w:val="16"/>
        </w:rPr>
        <w:t>unsupervised intrusion detection system for high dimensional can bus</w:t>
      </w:r>
      <w:r>
        <w:rPr>
          <w:spacing w:val="40"/>
          <w:sz w:val="16"/>
        </w:rPr>
        <w:t xml:space="preserve"> </w:t>
      </w:r>
      <w:r>
        <w:rPr>
          <w:sz w:val="16"/>
        </w:rPr>
        <w:t xml:space="preserve">data,” </w:t>
      </w:r>
      <w:r>
        <w:rPr>
          <w:i/>
          <w:sz w:val="16"/>
        </w:rPr>
        <w:t>IEEE Access</w:t>
      </w:r>
      <w:r>
        <w:rPr>
          <w:sz w:val="16"/>
        </w:rPr>
        <w:t>, vol. 8, pp. 58</w:t>
      </w:r>
      <w:r>
        <w:rPr>
          <w:spacing w:val="-8"/>
          <w:sz w:val="16"/>
        </w:rPr>
        <w:t xml:space="preserve"> </w:t>
      </w:r>
      <w:r>
        <w:rPr>
          <w:sz w:val="16"/>
        </w:rPr>
        <w:t>194–58</w:t>
      </w:r>
      <w:r>
        <w:rPr>
          <w:spacing w:val="-8"/>
          <w:sz w:val="16"/>
        </w:rPr>
        <w:t xml:space="preserve"> </w:t>
      </w:r>
      <w:r>
        <w:rPr>
          <w:sz w:val="16"/>
        </w:rPr>
        <w:t>205, 2020.</w:t>
      </w:r>
    </w:p>
    <w:p w14:paraId="13E4AA2B" w14:textId="77777777" w:rsidR="00DB4E42" w:rsidRDefault="00EE7020">
      <w:pPr>
        <w:pStyle w:val="ListParagraph"/>
        <w:numPr>
          <w:ilvl w:val="0"/>
          <w:numId w:val="1"/>
        </w:numPr>
        <w:tabs>
          <w:tab w:val="left" w:pos="485"/>
        </w:tabs>
        <w:spacing w:before="15" w:line="232" w:lineRule="auto"/>
        <w:jc w:val="both"/>
        <w:rPr>
          <w:sz w:val="16"/>
        </w:rPr>
      </w:pPr>
      <w:r>
        <w:rPr>
          <w:sz w:val="16"/>
        </w:rPr>
        <w:t xml:space="preserve">G. </w:t>
      </w:r>
      <w:proofErr w:type="spellStart"/>
      <w:r>
        <w:rPr>
          <w:sz w:val="16"/>
        </w:rPr>
        <w:t>Karopoulos</w:t>
      </w:r>
      <w:proofErr w:type="spellEnd"/>
      <w:r>
        <w:rPr>
          <w:sz w:val="16"/>
        </w:rPr>
        <w:t xml:space="preserve">, G. </w:t>
      </w:r>
      <w:proofErr w:type="spellStart"/>
      <w:r>
        <w:rPr>
          <w:sz w:val="16"/>
        </w:rPr>
        <w:t>Kambourakis</w:t>
      </w:r>
      <w:proofErr w:type="spellEnd"/>
      <w:r>
        <w:rPr>
          <w:sz w:val="16"/>
        </w:rPr>
        <w:t xml:space="preserve">, E. </w:t>
      </w:r>
      <w:proofErr w:type="spellStart"/>
      <w:r>
        <w:rPr>
          <w:sz w:val="16"/>
        </w:rPr>
        <w:t>Chatzoglou</w:t>
      </w:r>
      <w:proofErr w:type="spellEnd"/>
      <w:r>
        <w:rPr>
          <w:sz w:val="16"/>
        </w:rPr>
        <w:t xml:space="preserve">, J. L. </w:t>
      </w:r>
      <w:proofErr w:type="spellStart"/>
      <w:r>
        <w:rPr>
          <w:sz w:val="16"/>
        </w:rPr>
        <w:t>Herna´ndez</w:t>
      </w:r>
      <w:proofErr w:type="spellEnd"/>
      <w:r>
        <w:rPr>
          <w:sz w:val="16"/>
        </w:rPr>
        <w:t>-</w:t>
      </w:r>
      <w:r>
        <w:rPr>
          <w:spacing w:val="40"/>
          <w:sz w:val="16"/>
        </w:rPr>
        <w:t xml:space="preserve"> </w:t>
      </w:r>
      <w:r>
        <w:rPr>
          <w:sz w:val="16"/>
        </w:rPr>
        <w:t xml:space="preserve">Ramos, and V. </w:t>
      </w:r>
      <w:proofErr w:type="spellStart"/>
      <w:r>
        <w:rPr>
          <w:sz w:val="16"/>
        </w:rPr>
        <w:t>Kouliaridis</w:t>
      </w:r>
      <w:proofErr w:type="spellEnd"/>
      <w:r>
        <w:rPr>
          <w:sz w:val="16"/>
        </w:rPr>
        <w:t>, “Demystifying in-vehicle intrusion</w:t>
      </w:r>
      <w:r>
        <w:rPr>
          <w:spacing w:val="80"/>
          <w:sz w:val="16"/>
        </w:rPr>
        <w:t xml:space="preserve"> </w:t>
      </w:r>
      <w:r>
        <w:rPr>
          <w:sz w:val="16"/>
        </w:rPr>
        <w:t>detection systems: A survey of surveys and a meta-taxonomy,”</w:t>
      </w:r>
      <w:r>
        <w:rPr>
          <w:spacing w:val="40"/>
          <w:sz w:val="16"/>
        </w:rPr>
        <w:t xml:space="preserve"> </w:t>
      </w:r>
      <w:r>
        <w:rPr>
          <w:i/>
          <w:sz w:val="16"/>
        </w:rPr>
        <w:t>Electronics</w:t>
      </w:r>
      <w:r>
        <w:rPr>
          <w:sz w:val="16"/>
        </w:rPr>
        <w:t>,</w:t>
      </w:r>
      <w:r>
        <w:rPr>
          <w:spacing w:val="80"/>
          <w:w w:val="150"/>
          <w:sz w:val="16"/>
        </w:rPr>
        <w:t xml:space="preserve"> </w:t>
      </w:r>
      <w:r>
        <w:rPr>
          <w:sz w:val="16"/>
        </w:rPr>
        <w:t>vol.</w:t>
      </w:r>
      <w:r>
        <w:rPr>
          <w:spacing w:val="80"/>
          <w:w w:val="150"/>
          <w:sz w:val="16"/>
        </w:rPr>
        <w:t xml:space="preserve"> </w:t>
      </w:r>
      <w:r>
        <w:rPr>
          <w:sz w:val="16"/>
        </w:rPr>
        <w:t>11,</w:t>
      </w:r>
      <w:r>
        <w:rPr>
          <w:spacing w:val="80"/>
          <w:w w:val="150"/>
          <w:sz w:val="16"/>
        </w:rPr>
        <w:t xml:space="preserve"> </w:t>
      </w:r>
      <w:r>
        <w:rPr>
          <w:sz w:val="16"/>
        </w:rPr>
        <w:t>no.</w:t>
      </w:r>
      <w:r>
        <w:rPr>
          <w:spacing w:val="80"/>
          <w:w w:val="150"/>
          <w:sz w:val="16"/>
        </w:rPr>
        <w:t xml:space="preserve"> </w:t>
      </w:r>
      <w:r>
        <w:rPr>
          <w:sz w:val="16"/>
        </w:rPr>
        <w:t>7,</w:t>
      </w:r>
      <w:r>
        <w:rPr>
          <w:spacing w:val="80"/>
          <w:w w:val="150"/>
          <w:sz w:val="16"/>
        </w:rPr>
        <w:t xml:space="preserve"> </w:t>
      </w:r>
      <w:r>
        <w:rPr>
          <w:sz w:val="16"/>
        </w:rPr>
        <w:t>2022.</w:t>
      </w:r>
      <w:r>
        <w:rPr>
          <w:spacing w:val="80"/>
          <w:w w:val="150"/>
          <w:sz w:val="16"/>
        </w:rPr>
        <w:t xml:space="preserve"> </w:t>
      </w:r>
      <w:r>
        <w:rPr>
          <w:sz w:val="16"/>
        </w:rPr>
        <w:t>[Online].</w:t>
      </w:r>
      <w:r>
        <w:rPr>
          <w:spacing w:val="80"/>
          <w:w w:val="150"/>
          <w:sz w:val="16"/>
        </w:rPr>
        <w:t xml:space="preserve"> </w:t>
      </w:r>
      <w:r>
        <w:rPr>
          <w:sz w:val="16"/>
        </w:rPr>
        <w:t>Available:</w:t>
      </w:r>
      <w:r>
        <w:rPr>
          <w:spacing w:val="80"/>
          <w:w w:val="150"/>
          <w:sz w:val="16"/>
        </w:rPr>
        <w:t xml:space="preserve"> </w:t>
      </w:r>
      <w:r>
        <w:rPr>
          <w:sz w:val="16"/>
        </w:rPr>
        <w:t>https:</w:t>
      </w:r>
    </w:p>
    <w:p w14:paraId="4660EAC5" w14:textId="77777777" w:rsidR="00DB4E42" w:rsidRDefault="00EE7020">
      <w:pPr>
        <w:spacing w:line="183" w:lineRule="exact"/>
        <w:ind w:left="484"/>
        <w:rPr>
          <w:sz w:val="16"/>
        </w:rPr>
      </w:pPr>
      <w:hyperlink r:id="rId20">
        <w:r>
          <w:rPr>
            <w:w w:val="95"/>
            <w:sz w:val="16"/>
          </w:rPr>
          <w:t>//www.mdpi.</w:t>
        </w:r>
        <w:r>
          <w:rPr>
            <w:w w:val="95"/>
            <w:sz w:val="16"/>
          </w:rPr>
          <w:t>com/2079-</w:t>
        </w:r>
        <w:r>
          <w:rPr>
            <w:spacing w:val="-2"/>
            <w:sz w:val="16"/>
          </w:rPr>
          <w:t>9292/11/7/1072</w:t>
        </w:r>
      </w:hyperlink>
    </w:p>
    <w:p w14:paraId="0F1B556C" w14:textId="77777777" w:rsidR="00DB4E42" w:rsidRDefault="00EE7020">
      <w:pPr>
        <w:pStyle w:val="ListParagraph"/>
        <w:numPr>
          <w:ilvl w:val="0"/>
          <w:numId w:val="1"/>
        </w:numPr>
        <w:tabs>
          <w:tab w:val="left" w:pos="485"/>
        </w:tabs>
        <w:spacing w:before="13" w:line="232" w:lineRule="auto"/>
        <w:jc w:val="both"/>
        <w:rPr>
          <w:sz w:val="16"/>
        </w:rPr>
      </w:pPr>
      <w:r>
        <w:rPr>
          <w:sz w:val="16"/>
        </w:rPr>
        <w:t>D. Zhang, J. Yin, X. Zhu, and C. Zhang, “Network representation</w:t>
      </w:r>
      <w:r>
        <w:rPr>
          <w:spacing w:val="40"/>
          <w:sz w:val="16"/>
        </w:rPr>
        <w:t xml:space="preserve"> </w:t>
      </w:r>
      <w:r>
        <w:rPr>
          <w:sz w:val="16"/>
        </w:rPr>
        <w:t xml:space="preserve">learning: A survey,” </w:t>
      </w:r>
      <w:r>
        <w:rPr>
          <w:i/>
          <w:sz w:val="16"/>
        </w:rPr>
        <w:t>IEEE Transactions on Big Data</w:t>
      </w:r>
      <w:r>
        <w:rPr>
          <w:sz w:val="16"/>
        </w:rPr>
        <w:t>, vol. 6, no. 1, pp.</w:t>
      </w:r>
      <w:r>
        <w:rPr>
          <w:spacing w:val="40"/>
          <w:sz w:val="16"/>
        </w:rPr>
        <w:t xml:space="preserve"> </w:t>
      </w:r>
      <w:r>
        <w:rPr>
          <w:sz w:val="16"/>
        </w:rPr>
        <w:t>3–28, 2020.</w:t>
      </w:r>
    </w:p>
    <w:p w14:paraId="26A8B926" w14:textId="77777777" w:rsidR="00DB4E42" w:rsidRDefault="00EE7020">
      <w:pPr>
        <w:pStyle w:val="ListParagraph"/>
        <w:numPr>
          <w:ilvl w:val="0"/>
          <w:numId w:val="1"/>
        </w:numPr>
        <w:tabs>
          <w:tab w:val="left" w:pos="485"/>
        </w:tabs>
        <w:spacing w:before="15" w:line="232" w:lineRule="auto"/>
        <w:jc w:val="both"/>
        <w:rPr>
          <w:sz w:val="16"/>
        </w:rPr>
      </w:pPr>
      <w:r>
        <w:rPr>
          <w:sz w:val="16"/>
        </w:rPr>
        <w:t>P.</w:t>
      </w:r>
      <w:r>
        <w:rPr>
          <w:spacing w:val="-5"/>
          <w:sz w:val="16"/>
        </w:rPr>
        <w:t xml:space="preserve"> </w:t>
      </w:r>
      <w:r>
        <w:rPr>
          <w:sz w:val="16"/>
        </w:rPr>
        <w:t>Cui,</w:t>
      </w:r>
      <w:r>
        <w:rPr>
          <w:spacing w:val="-5"/>
          <w:sz w:val="16"/>
        </w:rPr>
        <w:t xml:space="preserve"> </w:t>
      </w:r>
      <w:r>
        <w:rPr>
          <w:sz w:val="16"/>
        </w:rPr>
        <w:t>X.</w:t>
      </w:r>
      <w:r>
        <w:rPr>
          <w:spacing w:val="-5"/>
          <w:sz w:val="16"/>
        </w:rPr>
        <w:t xml:space="preserve"> </w:t>
      </w:r>
      <w:r>
        <w:rPr>
          <w:sz w:val="16"/>
        </w:rPr>
        <w:t>Wang,</w:t>
      </w:r>
      <w:r>
        <w:rPr>
          <w:spacing w:val="-5"/>
          <w:sz w:val="16"/>
        </w:rPr>
        <w:t xml:space="preserve"> </w:t>
      </w:r>
      <w:r>
        <w:rPr>
          <w:sz w:val="16"/>
        </w:rPr>
        <w:t>J.</w:t>
      </w:r>
      <w:r>
        <w:rPr>
          <w:spacing w:val="-5"/>
          <w:sz w:val="16"/>
        </w:rPr>
        <w:t xml:space="preserve"> </w:t>
      </w:r>
      <w:r>
        <w:rPr>
          <w:sz w:val="16"/>
        </w:rPr>
        <w:t>Pei,</w:t>
      </w:r>
      <w:r>
        <w:rPr>
          <w:spacing w:val="-5"/>
          <w:sz w:val="16"/>
        </w:rPr>
        <w:t xml:space="preserve"> </w:t>
      </w:r>
      <w:r>
        <w:rPr>
          <w:sz w:val="16"/>
        </w:rPr>
        <w:t>and</w:t>
      </w:r>
      <w:r>
        <w:rPr>
          <w:spacing w:val="-5"/>
          <w:sz w:val="16"/>
        </w:rPr>
        <w:t xml:space="preserve"> </w:t>
      </w:r>
      <w:r>
        <w:rPr>
          <w:sz w:val="16"/>
        </w:rPr>
        <w:t>W.</w:t>
      </w:r>
      <w:r>
        <w:rPr>
          <w:spacing w:val="-5"/>
          <w:sz w:val="16"/>
        </w:rPr>
        <w:t xml:space="preserve"> </w:t>
      </w:r>
      <w:r>
        <w:rPr>
          <w:sz w:val="16"/>
        </w:rPr>
        <w:t>Zhu,</w:t>
      </w:r>
      <w:r>
        <w:rPr>
          <w:spacing w:val="-5"/>
          <w:sz w:val="16"/>
        </w:rPr>
        <w:t xml:space="preserve"> </w:t>
      </w:r>
      <w:r>
        <w:rPr>
          <w:sz w:val="16"/>
        </w:rPr>
        <w:t>“A</w:t>
      </w:r>
      <w:r>
        <w:rPr>
          <w:spacing w:val="-5"/>
          <w:sz w:val="16"/>
        </w:rPr>
        <w:t xml:space="preserve"> </w:t>
      </w:r>
      <w:r>
        <w:rPr>
          <w:sz w:val="16"/>
        </w:rPr>
        <w:t>survey</w:t>
      </w:r>
      <w:r>
        <w:rPr>
          <w:spacing w:val="-5"/>
          <w:sz w:val="16"/>
        </w:rPr>
        <w:t xml:space="preserve"> </w:t>
      </w:r>
      <w:r>
        <w:rPr>
          <w:sz w:val="16"/>
        </w:rPr>
        <w:t>on</w:t>
      </w:r>
      <w:r>
        <w:rPr>
          <w:spacing w:val="-5"/>
          <w:sz w:val="16"/>
        </w:rPr>
        <w:t xml:space="preserve"> </w:t>
      </w:r>
      <w:r>
        <w:rPr>
          <w:sz w:val="16"/>
        </w:rPr>
        <w:t>network</w:t>
      </w:r>
      <w:r>
        <w:rPr>
          <w:spacing w:val="-5"/>
          <w:sz w:val="16"/>
        </w:rPr>
        <w:t xml:space="preserve"> </w:t>
      </w:r>
      <w:r>
        <w:rPr>
          <w:sz w:val="16"/>
        </w:rPr>
        <w:t>embedding,”</w:t>
      </w:r>
      <w:r>
        <w:rPr>
          <w:spacing w:val="40"/>
          <w:sz w:val="16"/>
        </w:rPr>
        <w:t xml:space="preserve"> </w:t>
      </w:r>
      <w:r>
        <w:rPr>
          <w:i/>
          <w:sz w:val="16"/>
        </w:rPr>
        <w:t>IEEE Transactions on</w:t>
      </w:r>
      <w:r>
        <w:rPr>
          <w:i/>
          <w:spacing w:val="-1"/>
          <w:sz w:val="16"/>
        </w:rPr>
        <w:t xml:space="preserve"> </w:t>
      </w:r>
      <w:r>
        <w:rPr>
          <w:i/>
          <w:sz w:val="16"/>
        </w:rPr>
        <w:t>Knowledge and Data Engineering</w:t>
      </w:r>
      <w:r>
        <w:rPr>
          <w:sz w:val="16"/>
        </w:rPr>
        <w:t>, vol. 31,</w:t>
      </w:r>
      <w:r>
        <w:rPr>
          <w:spacing w:val="-1"/>
          <w:sz w:val="16"/>
        </w:rPr>
        <w:t xml:space="preserve"> </w:t>
      </w:r>
      <w:r>
        <w:rPr>
          <w:sz w:val="16"/>
        </w:rPr>
        <w:t>no. 5,</w:t>
      </w:r>
      <w:r>
        <w:rPr>
          <w:spacing w:val="40"/>
          <w:sz w:val="16"/>
        </w:rPr>
        <w:t xml:space="preserve"> </w:t>
      </w:r>
      <w:r>
        <w:rPr>
          <w:sz w:val="16"/>
        </w:rPr>
        <w:t>pp. 833–852, 2019.</w:t>
      </w:r>
    </w:p>
    <w:p w14:paraId="31D3A106" w14:textId="77777777" w:rsidR="00DB4E42" w:rsidRDefault="00EE7020">
      <w:pPr>
        <w:pStyle w:val="ListParagraph"/>
        <w:numPr>
          <w:ilvl w:val="0"/>
          <w:numId w:val="1"/>
        </w:numPr>
        <w:tabs>
          <w:tab w:val="left" w:pos="485"/>
        </w:tabs>
        <w:spacing w:before="16" w:line="232" w:lineRule="auto"/>
        <w:jc w:val="both"/>
        <w:rPr>
          <w:sz w:val="16"/>
        </w:rPr>
      </w:pPr>
      <w:r>
        <w:rPr>
          <w:sz w:val="16"/>
        </w:rPr>
        <w:t xml:space="preserve">S. Wu, F. Sun, W. Zhang, X. </w:t>
      </w:r>
      <w:proofErr w:type="spellStart"/>
      <w:r>
        <w:rPr>
          <w:sz w:val="16"/>
        </w:rPr>
        <w:t>Xie</w:t>
      </w:r>
      <w:proofErr w:type="spellEnd"/>
      <w:r>
        <w:rPr>
          <w:sz w:val="16"/>
        </w:rPr>
        <w:t>, and B. Cui, “Graph neural networks</w:t>
      </w:r>
      <w:r>
        <w:rPr>
          <w:spacing w:val="40"/>
          <w:sz w:val="16"/>
        </w:rPr>
        <w:t xml:space="preserve"> </w:t>
      </w:r>
      <w:r>
        <w:rPr>
          <w:sz w:val="16"/>
        </w:rPr>
        <w:t xml:space="preserve">in recommender systems: A survey,” </w:t>
      </w:r>
      <w:r>
        <w:rPr>
          <w:i/>
          <w:sz w:val="16"/>
        </w:rPr>
        <w:t xml:space="preserve">ACM </w:t>
      </w:r>
      <w:proofErr w:type="spellStart"/>
      <w:r>
        <w:rPr>
          <w:i/>
          <w:sz w:val="16"/>
        </w:rPr>
        <w:t>Comput</w:t>
      </w:r>
      <w:proofErr w:type="spellEnd"/>
      <w:r>
        <w:rPr>
          <w:i/>
          <w:sz w:val="16"/>
        </w:rPr>
        <w:t xml:space="preserve">. </w:t>
      </w:r>
      <w:proofErr w:type="spellStart"/>
      <w:r>
        <w:rPr>
          <w:i/>
          <w:sz w:val="16"/>
        </w:rPr>
        <w:t>Surv</w:t>
      </w:r>
      <w:proofErr w:type="spellEnd"/>
      <w:r>
        <w:rPr>
          <w:i/>
          <w:sz w:val="16"/>
        </w:rPr>
        <w:t>.</w:t>
      </w:r>
      <w:r>
        <w:rPr>
          <w:sz w:val="16"/>
        </w:rPr>
        <w:t>, mar 2022,</w:t>
      </w:r>
      <w:r>
        <w:rPr>
          <w:spacing w:val="40"/>
          <w:sz w:val="16"/>
        </w:rPr>
        <w:t xml:space="preserve"> </w:t>
      </w:r>
      <w:r>
        <w:rPr>
          <w:sz w:val="16"/>
        </w:rPr>
        <w:t>just Accepted. [Online]. Available: https://doi.org/10.1145/3535101</w:t>
      </w:r>
    </w:p>
    <w:p w14:paraId="1ED54231" w14:textId="77777777" w:rsidR="00DB4E42" w:rsidRDefault="00DB4E42">
      <w:pPr>
        <w:spacing w:line="232" w:lineRule="auto"/>
        <w:jc w:val="both"/>
        <w:rPr>
          <w:sz w:val="16"/>
        </w:rPr>
        <w:sectPr w:rsidR="00DB4E42">
          <w:pgSz w:w="12240" w:h="15840"/>
          <w:pgMar w:top="1000" w:right="800" w:bottom="280" w:left="860" w:header="464" w:footer="0" w:gutter="0"/>
          <w:cols w:num="2" w:space="720" w:equalWidth="0">
            <w:col w:w="5181" w:space="79"/>
            <w:col w:w="5320"/>
          </w:cols>
        </w:sectPr>
      </w:pPr>
    </w:p>
    <w:p w14:paraId="76591190" w14:textId="77777777" w:rsidR="00DB4E42" w:rsidRDefault="00EE7020">
      <w:pPr>
        <w:pStyle w:val="ListParagraph"/>
        <w:numPr>
          <w:ilvl w:val="0"/>
          <w:numId w:val="1"/>
        </w:numPr>
        <w:tabs>
          <w:tab w:val="left" w:pos="485"/>
        </w:tabs>
        <w:spacing w:before="140" w:line="232" w:lineRule="auto"/>
        <w:ind w:right="38" w:hanging="366"/>
        <w:jc w:val="both"/>
        <w:rPr>
          <w:sz w:val="16"/>
        </w:rPr>
      </w:pPr>
      <w:r>
        <w:rPr>
          <w:sz w:val="16"/>
        </w:rPr>
        <w:lastRenderedPageBreak/>
        <w:t xml:space="preserve">Q. </w:t>
      </w:r>
      <w:proofErr w:type="spellStart"/>
      <w:r>
        <w:rPr>
          <w:sz w:val="16"/>
        </w:rPr>
        <w:t>Xie</w:t>
      </w:r>
      <w:proofErr w:type="spellEnd"/>
      <w:r>
        <w:rPr>
          <w:sz w:val="16"/>
        </w:rPr>
        <w:t xml:space="preserve">, J. Huang, P. Du, M. Peng, and J.-Y. </w:t>
      </w:r>
      <w:proofErr w:type="spellStart"/>
      <w:r>
        <w:rPr>
          <w:sz w:val="16"/>
        </w:rPr>
        <w:t>Nie</w:t>
      </w:r>
      <w:proofErr w:type="spellEnd"/>
      <w:r>
        <w:rPr>
          <w:sz w:val="16"/>
        </w:rPr>
        <w:t>, “Graph topic neural</w:t>
      </w:r>
      <w:r>
        <w:rPr>
          <w:spacing w:val="40"/>
          <w:sz w:val="16"/>
        </w:rPr>
        <w:t xml:space="preserve"> </w:t>
      </w:r>
      <w:r>
        <w:rPr>
          <w:sz w:val="16"/>
        </w:rPr>
        <w:t xml:space="preserve">network for document representation,” in </w:t>
      </w:r>
      <w:r>
        <w:rPr>
          <w:i/>
          <w:sz w:val="16"/>
        </w:rPr>
        <w:t>Proceedings of the Web</w:t>
      </w:r>
      <w:r>
        <w:rPr>
          <w:i/>
          <w:spacing w:val="40"/>
          <w:sz w:val="16"/>
        </w:rPr>
        <w:t xml:space="preserve"> </w:t>
      </w:r>
      <w:r>
        <w:rPr>
          <w:i/>
          <w:sz w:val="16"/>
        </w:rPr>
        <w:t>Conference 2021</w:t>
      </w:r>
      <w:r>
        <w:rPr>
          <w:sz w:val="16"/>
        </w:rPr>
        <w:t>, ser. WWW ’21.</w:t>
      </w:r>
      <w:r>
        <w:rPr>
          <w:spacing w:val="40"/>
          <w:sz w:val="16"/>
        </w:rPr>
        <w:t xml:space="preserve"> </w:t>
      </w:r>
      <w:r>
        <w:rPr>
          <w:sz w:val="16"/>
        </w:rPr>
        <w:t>New York, NY, USA: Association</w:t>
      </w:r>
      <w:r>
        <w:rPr>
          <w:spacing w:val="40"/>
          <w:sz w:val="16"/>
        </w:rPr>
        <w:t xml:space="preserve"> </w:t>
      </w:r>
      <w:r>
        <w:rPr>
          <w:sz w:val="16"/>
        </w:rPr>
        <w:t>for Computing Machinery, 2021, p. 3055–3065. [Online]. Available:</w:t>
      </w:r>
      <w:r>
        <w:rPr>
          <w:spacing w:val="40"/>
          <w:sz w:val="16"/>
        </w:rPr>
        <w:t xml:space="preserve"> </w:t>
      </w:r>
      <w:r>
        <w:rPr>
          <w:spacing w:val="-2"/>
          <w:sz w:val="16"/>
        </w:rPr>
        <w:t>https://doi.org/10.1145/3442381.3450045</w:t>
      </w:r>
    </w:p>
    <w:p w14:paraId="5203B141" w14:textId="77777777" w:rsidR="00DB4E42" w:rsidRDefault="00EE7020">
      <w:pPr>
        <w:pStyle w:val="ListParagraph"/>
        <w:numPr>
          <w:ilvl w:val="0"/>
          <w:numId w:val="1"/>
        </w:numPr>
        <w:tabs>
          <w:tab w:val="left" w:pos="485"/>
        </w:tabs>
        <w:spacing w:before="26" w:line="232" w:lineRule="auto"/>
        <w:ind w:right="38" w:hanging="366"/>
        <w:jc w:val="both"/>
        <w:rPr>
          <w:sz w:val="16"/>
        </w:rPr>
      </w:pPr>
      <w:r>
        <w:rPr>
          <w:sz w:val="16"/>
        </w:rPr>
        <w:t>S.</w:t>
      </w:r>
      <w:r>
        <w:rPr>
          <w:spacing w:val="-10"/>
          <w:sz w:val="16"/>
        </w:rPr>
        <w:t xml:space="preserve"> </w:t>
      </w:r>
      <w:proofErr w:type="spellStart"/>
      <w:r>
        <w:rPr>
          <w:sz w:val="16"/>
        </w:rPr>
        <w:t>Attarilar</w:t>
      </w:r>
      <w:proofErr w:type="spellEnd"/>
      <w:r>
        <w:rPr>
          <w:sz w:val="16"/>
        </w:rPr>
        <w:t>,</w:t>
      </w:r>
      <w:r>
        <w:rPr>
          <w:spacing w:val="-10"/>
          <w:sz w:val="16"/>
        </w:rPr>
        <w:t xml:space="preserve"> </w:t>
      </w:r>
      <w:r>
        <w:rPr>
          <w:sz w:val="16"/>
        </w:rPr>
        <w:t>J.</w:t>
      </w:r>
      <w:r>
        <w:rPr>
          <w:spacing w:val="-10"/>
          <w:sz w:val="16"/>
        </w:rPr>
        <w:t xml:space="preserve"> </w:t>
      </w:r>
      <w:r>
        <w:rPr>
          <w:sz w:val="16"/>
        </w:rPr>
        <w:t>Yang,</w:t>
      </w:r>
      <w:r>
        <w:rPr>
          <w:spacing w:val="-10"/>
          <w:sz w:val="16"/>
        </w:rPr>
        <w:t xml:space="preserve"> </w:t>
      </w:r>
      <w:r>
        <w:rPr>
          <w:sz w:val="16"/>
        </w:rPr>
        <w:t>M.</w:t>
      </w:r>
      <w:r>
        <w:rPr>
          <w:spacing w:val="-10"/>
          <w:sz w:val="16"/>
        </w:rPr>
        <w:t xml:space="preserve"> </w:t>
      </w:r>
      <w:r>
        <w:rPr>
          <w:sz w:val="16"/>
        </w:rPr>
        <w:t>Ebrahimi,</w:t>
      </w:r>
      <w:r>
        <w:rPr>
          <w:spacing w:val="-10"/>
          <w:sz w:val="16"/>
        </w:rPr>
        <w:t xml:space="preserve"> </w:t>
      </w:r>
      <w:r>
        <w:rPr>
          <w:sz w:val="16"/>
        </w:rPr>
        <w:t>Q.</w:t>
      </w:r>
      <w:r>
        <w:rPr>
          <w:spacing w:val="-10"/>
          <w:sz w:val="16"/>
        </w:rPr>
        <w:t xml:space="preserve"> </w:t>
      </w:r>
      <w:r>
        <w:rPr>
          <w:sz w:val="16"/>
        </w:rPr>
        <w:t>Wang,</w:t>
      </w:r>
      <w:r>
        <w:rPr>
          <w:spacing w:val="-10"/>
          <w:sz w:val="16"/>
        </w:rPr>
        <w:t xml:space="preserve"> </w:t>
      </w:r>
      <w:r>
        <w:rPr>
          <w:sz w:val="16"/>
        </w:rPr>
        <w:t>J.</w:t>
      </w:r>
      <w:r>
        <w:rPr>
          <w:spacing w:val="-10"/>
          <w:sz w:val="16"/>
        </w:rPr>
        <w:t xml:space="preserve"> </w:t>
      </w:r>
      <w:r>
        <w:rPr>
          <w:sz w:val="16"/>
        </w:rPr>
        <w:t>Liu,</w:t>
      </w:r>
      <w:r>
        <w:rPr>
          <w:spacing w:val="-10"/>
          <w:sz w:val="16"/>
        </w:rPr>
        <w:t xml:space="preserve"> </w:t>
      </w:r>
      <w:r>
        <w:rPr>
          <w:sz w:val="16"/>
        </w:rPr>
        <w:t>Y.</w:t>
      </w:r>
      <w:r>
        <w:rPr>
          <w:spacing w:val="-10"/>
          <w:sz w:val="16"/>
        </w:rPr>
        <w:t xml:space="preserve"> </w:t>
      </w:r>
      <w:r>
        <w:rPr>
          <w:sz w:val="16"/>
        </w:rPr>
        <w:t>Tang,</w:t>
      </w:r>
      <w:r>
        <w:rPr>
          <w:spacing w:val="-10"/>
          <w:sz w:val="16"/>
        </w:rPr>
        <w:t xml:space="preserve"> </w:t>
      </w:r>
      <w:r>
        <w:rPr>
          <w:sz w:val="16"/>
        </w:rPr>
        <w:t>and</w:t>
      </w:r>
      <w:r>
        <w:rPr>
          <w:spacing w:val="-10"/>
          <w:sz w:val="16"/>
        </w:rPr>
        <w:t xml:space="preserve"> </w:t>
      </w:r>
      <w:r>
        <w:rPr>
          <w:sz w:val="16"/>
        </w:rPr>
        <w:t>J.</w:t>
      </w:r>
      <w:r>
        <w:rPr>
          <w:spacing w:val="-10"/>
          <w:sz w:val="16"/>
        </w:rPr>
        <w:t xml:space="preserve"> </w:t>
      </w:r>
      <w:r>
        <w:rPr>
          <w:sz w:val="16"/>
        </w:rPr>
        <w:t>Yang,</w:t>
      </w:r>
      <w:r>
        <w:rPr>
          <w:spacing w:val="40"/>
          <w:sz w:val="16"/>
        </w:rPr>
        <w:t xml:space="preserve"> </w:t>
      </w:r>
      <w:r>
        <w:rPr>
          <w:sz w:val="16"/>
        </w:rPr>
        <w:t>“The</w:t>
      </w:r>
      <w:r>
        <w:rPr>
          <w:spacing w:val="-5"/>
          <w:sz w:val="16"/>
        </w:rPr>
        <w:t xml:space="preserve"> </w:t>
      </w:r>
      <w:r>
        <w:rPr>
          <w:sz w:val="16"/>
        </w:rPr>
        <w:t>toxicity</w:t>
      </w:r>
      <w:r>
        <w:rPr>
          <w:spacing w:val="-5"/>
          <w:sz w:val="16"/>
        </w:rPr>
        <w:t xml:space="preserve"> </w:t>
      </w:r>
      <w:r>
        <w:rPr>
          <w:sz w:val="16"/>
        </w:rPr>
        <w:t>phenomenon</w:t>
      </w:r>
      <w:r>
        <w:rPr>
          <w:spacing w:val="-5"/>
          <w:sz w:val="16"/>
        </w:rPr>
        <w:t xml:space="preserve"> </w:t>
      </w:r>
      <w:r>
        <w:rPr>
          <w:sz w:val="16"/>
        </w:rPr>
        <w:t>and</w:t>
      </w:r>
      <w:r>
        <w:rPr>
          <w:spacing w:val="-5"/>
          <w:sz w:val="16"/>
        </w:rPr>
        <w:t xml:space="preserve"> </w:t>
      </w:r>
      <w:r>
        <w:rPr>
          <w:sz w:val="16"/>
        </w:rPr>
        <w:t>the</w:t>
      </w:r>
      <w:r>
        <w:rPr>
          <w:spacing w:val="-5"/>
          <w:sz w:val="16"/>
        </w:rPr>
        <w:t xml:space="preserve"> </w:t>
      </w:r>
      <w:r>
        <w:rPr>
          <w:sz w:val="16"/>
        </w:rPr>
        <w:t>related</w:t>
      </w:r>
      <w:r>
        <w:rPr>
          <w:spacing w:val="-5"/>
          <w:sz w:val="16"/>
        </w:rPr>
        <w:t xml:space="preserve"> </w:t>
      </w:r>
      <w:r>
        <w:rPr>
          <w:sz w:val="16"/>
        </w:rPr>
        <w:t>oc</w:t>
      </w:r>
      <w:r>
        <w:rPr>
          <w:sz w:val="16"/>
        </w:rPr>
        <w:t>currence</w:t>
      </w:r>
      <w:r>
        <w:rPr>
          <w:spacing w:val="-5"/>
          <w:sz w:val="16"/>
        </w:rPr>
        <w:t xml:space="preserve"> </w:t>
      </w:r>
      <w:r>
        <w:rPr>
          <w:sz w:val="16"/>
        </w:rPr>
        <w:t>in</w:t>
      </w:r>
      <w:r>
        <w:rPr>
          <w:spacing w:val="-5"/>
          <w:sz w:val="16"/>
        </w:rPr>
        <w:t xml:space="preserve"> </w:t>
      </w:r>
      <w:r>
        <w:rPr>
          <w:sz w:val="16"/>
        </w:rPr>
        <w:t>metal</w:t>
      </w:r>
      <w:r>
        <w:rPr>
          <w:spacing w:val="-5"/>
          <w:sz w:val="16"/>
        </w:rPr>
        <w:t xml:space="preserve"> </w:t>
      </w:r>
      <w:r>
        <w:rPr>
          <w:sz w:val="16"/>
        </w:rPr>
        <w:t>and</w:t>
      </w:r>
      <w:r>
        <w:rPr>
          <w:spacing w:val="-5"/>
          <w:sz w:val="16"/>
        </w:rPr>
        <w:t xml:space="preserve"> </w:t>
      </w:r>
      <w:r>
        <w:rPr>
          <w:sz w:val="16"/>
        </w:rPr>
        <w:t>metal</w:t>
      </w:r>
      <w:r>
        <w:rPr>
          <w:spacing w:val="40"/>
          <w:sz w:val="16"/>
        </w:rPr>
        <w:t xml:space="preserve"> </w:t>
      </w:r>
      <w:r>
        <w:rPr>
          <w:sz w:val="16"/>
        </w:rPr>
        <w:t>oxide nanoparticles: A brief review from the biomedical perspective,”</w:t>
      </w:r>
      <w:r>
        <w:rPr>
          <w:spacing w:val="40"/>
          <w:sz w:val="16"/>
        </w:rPr>
        <w:t xml:space="preserve"> </w:t>
      </w:r>
      <w:r>
        <w:rPr>
          <w:i/>
          <w:sz w:val="16"/>
        </w:rPr>
        <w:t>Frontiers in Bioengineering and Biotechnology</w:t>
      </w:r>
      <w:r>
        <w:rPr>
          <w:sz w:val="16"/>
        </w:rPr>
        <w:t>, vol. 8, 2020. [Online].</w:t>
      </w:r>
    </w:p>
    <w:p w14:paraId="72B3F2D6" w14:textId="77777777" w:rsidR="00DB4E42" w:rsidRDefault="00EE7020">
      <w:pPr>
        <w:spacing w:line="183" w:lineRule="exact"/>
        <w:ind w:left="484"/>
        <w:jc w:val="both"/>
        <w:rPr>
          <w:sz w:val="16"/>
        </w:rPr>
      </w:pPr>
      <w:r>
        <w:rPr>
          <w:spacing w:val="-2"/>
          <w:sz w:val="16"/>
        </w:rPr>
        <w:t>Available:</w:t>
      </w:r>
      <w:r>
        <w:rPr>
          <w:spacing w:val="12"/>
          <w:sz w:val="16"/>
        </w:rPr>
        <w:t xml:space="preserve"> </w:t>
      </w:r>
      <w:hyperlink r:id="rId21">
        <w:r>
          <w:rPr>
            <w:spacing w:val="-2"/>
            <w:sz w:val="16"/>
          </w:rPr>
          <w:t>https://www.frontiersin.org/article/10.3389/fbioe.2020.00822</w:t>
        </w:r>
      </w:hyperlink>
    </w:p>
    <w:p w14:paraId="7C77EEFB" w14:textId="77777777" w:rsidR="00DB4E42" w:rsidRDefault="00EE7020">
      <w:pPr>
        <w:pStyle w:val="ListParagraph"/>
        <w:numPr>
          <w:ilvl w:val="0"/>
          <w:numId w:val="1"/>
        </w:numPr>
        <w:tabs>
          <w:tab w:val="left" w:pos="485"/>
        </w:tabs>
        <w:spacing w:before="21" w:line="232" w:lineRule="auto"/>
        <w:ind w:right="38" w:hanging="366"/>
        <w:jc w:val="both"/>
        <w:rPr>
          <w:sz w:val="16"/>
        </w:rPr>
      </w:pPr>
      <w:r>
        <w:rPr>
          <w:sz w:val="16"/>
        </w:rPr>
        <w:t>J.</w:t>
      </w:r>
      <w:r>
        <w:rPr>
          <w:spacing w:val="22"/>
          <w:sz w:val="16"/>
        </w:rPr>
        <w:t xml:space="preserve"> </w:t>
      </w:r>
      <w:r>
        <w:rPr>
          <w:sz w:val="16"/>
        </w:rPr>
        <w:t>Zhou,</w:t>
      </w:r>
      <w:r>
        <w:rPr>
          <w:spacing w:val="22"/>
          <w:sz w:val="16"/>
        </w:rPr>
        <w:t xml:space="preserve"> </w:t>
      </w:r>
      <w:r>
        <w:rPr>
          <w:sz w:val="16"/>
        </w:rPr>
        <w:t>G.</w:t>
      </w:r>
      <w:r>
        <w:rPr>
          <w:spacing w:val="22"/>
          <w:sz w:val="16"/>
        </w:rPr>
        <w:t xml:space="preserve"> </w:t>
      </w:r>
      <w:r>
        <w:rPr>
          <w:sz w:val="16"/>
        </w:rPr>
        <w:t>Cui,</w:t>
      </w:r>
      <w:r>
        <w:rPr>
          <w:spacing w:val="22"/>
          <w:sz w:val="16"/>
        </w:rPr>
        <w:t xml:space="preserve"> </w:t>
      </w:r>
      <w:r>
        <w:rPr>
          <w:sz w:val="16"/>
        </w:rPr>
        <w:t>S.</w:t>
      </w:r>
      <w:r>
        <w:rPr>
          <w:spacing w:val="22"/>
          <w:sz w:val="16"/>
        </w:rPr>
        <w:t xml:space="preserve"> </w:t>
      </w:r>
      <w:r>
        <w:rPr>
          <w:sz w:val="16"/>
        </w:rPr>
        <w:t>Hu,</w:t>
      </w:r>
      <w:r>
        <w:rPr>
          <w:spacing w:val="22"/>
          <w:sz w:val="16"/>
        </w:rPr>
        <w:t xml:space="preserve"> </w:t>
      </w:r>
      <w:r>
        <w:rPr>
          <w:sz w:val="16"/>
        </w:rPr>
        <w:t>Z.</w:t>
      </w:r>
      <w:r>
        <w:rPr>
          <w:spacing w:val="22"/>
          <w:sz w:val="16"/>
        </w:rPr>
        <w:t xml:space="preserve"> </w:t>
      </w:r>
      <w:r>
        <w:rPr>
          <w:sz w:val="16"/>
        </w:rPr>
        <w:t>Zhang,</w:t>
      </w:r>
      <w:r>
        <w:rPr>
          <w:spacing w:val="22"/>
          <w:sz w:val="16"/>
        </w:rPr>
        <w:t xml:space="preserve"> </w:t>
      </w:r>
      <w:r>
        <w:rPr>
          <w:sz w:val="16"/>
        </w:rPr>
        <w:t>C.</w:t>
      </w:r>
      <w:r>
        <w:rPr>
          <w:spacing w:val="22"/>
          <w:sz w:val="16"/>
        </w:rPr>
        <w:t xml:space="preserve"> </w:t>
      </w:r>
      <w:r>
        <w:rPr>
          <w:sz w:val="16"/>
        </w:rPr>
        <w:t>Yang,</w:t>
      </w:r>
      <w:r>
        <w:rPr>
          <w:spacing w:val="22"/>
          <w:sz w:val="16"/>
        </w:rPr>
        <w:t xml:space="preserve"> </w:t>
      </w:r>
      <w:r>
        <w:rPr>
          <w:sz w:val="16"/>
        </w:rPr>
        <w:t>Z.</w:t>
      </w:r>
      <w:r>
        <w:rPr>
          <w:spacing w:val="22"/>
          <w:sz w:val="16"/>
        </w:rPr>
        <w:t xml:space="preserve"> </w:t>
      </w:r>
      <w:r>
        <w:rPr>
          <w:sz w:val="16"/>
        </w:rPr>
        <w:t>Liu,</w:t>
      </w:r>
      <w:r>
        <w:rPr>
          <w:spacing w:val="22"/>
          <w:sz w:val="16"/>
        </w:rPr>
        <w:t xml:space="preserve"> </w:t>
      </w:r>
      <w:r>
        <w:rPr>
          <w:sz w:val="16"/>
        </w:rPr>
        <w:t>L.</w:t>
      </w:r>
      <w:r>
        <w:rPr>
          <w:spacing w:val="22"/>
          <w:sz w:val="16"/>
        </w:rPr>
        <w:t xml:space="preserve"> </w:t>
      </w:r>
      <w:r>
        <w:rPr>
          <w:sz w:val="16"/>
        </w:rPr>
        <w:t>Wang,</w:t>
      </w:r>
      <w:r>
        <w:rPr>
          <w:spacing w:val="22"/>
          <w:sz w:val="16"/>
        </w:rPr>
        <w:t xml:space="preserve"> </w:t>
      </w:r>
      <w:r>
        <w:rPr>
          <w:sz w:val="16"/>
        </w:rPr>
        <w:t>C.</w:t>
      </w:r>
      <w:r>
        <w:rPr>
          <w:spacing w:val="22"/>
          <w:sz w:val="16"/>
        </w:rPr>
        <w:t xml:space="preserve"> </w:t>
      </w:r>
      <w:r>
        <w:rPr>
          <w:sz w:val="16"/>
        </w:rPr>
        <w:t>Li,</w:t>
      </w:r>
      <w:r>
        <w:rPr>
          <w:spacing w:val="40"/>
          <w:sz w:val="16"/>
        </w:rPr>
        <w:t xml:space="preserve"> </w:t>
      </w:r>
      <w:r>
        <w:rPr>
          <w:sz w:val="16"/>
        </w:rPr>
        <w:t>and M. Sun, “Graph neural networks: A review of methods and</w:t>
      </w:r>
      <w:r>
        <w:rPr>
          <w:spacing w:val="40"/>
          <w:sz w:val="16"/>
        </w:rPr>
        <w:t xml:space="preserve"> </w:t>
      </w:r>
      <w:r>
        <w:rPr>
          <w:sz w:val="16"/>
        </w:rPr>
        <w:t xml:space="preserve">applications,” </w:t>
      </w:r>
      <w:r>
        <w:rPr>
          <w:i/>
          <w:sz w:val="16"/>
        </w:rPr>
        <w:t>AI Open</w:t>
      </w:r>
      <w:r>
        <w:rPr>
          <w:sz w:val="16"/>
        </w:rPr>
        <w:t>, vol. 1, pp. 57–81, 2020. [Online]. Available:</w:t>
      </w:r>
      <w:r>
        <w:rPr>
          <w:spacing w:val="40"/>
          <w:sz w:val="16"/>
        </w:rPr>
        <w:t xml:space="preserve"> </w:t>
      </w:r>
      <w:hyperlink r:id="rId22">
        <w:r>
          <w:rPr>
            <w:spacing w:val="-2"/>
            <w:sz w:val="16"/>
          </w:rPr>
          <w:t>https://www.sciencedirect.com/science/article/pii/S2666651021000012</w:t>
        </w:r>
      </w:hyperlink>
    </w:p>
    <w:p w14:paraId="2017FB1D" w14:textId="77777777" w:rsidR="00DB4E42" w:rsidRDefault="00EE7020">
      <w:pPr>
        <w:pStyle w:val="ListParagraph"/>
        <w:numPr>
          <w:ilvl w:val="0"/>
          <w:numId w:val="1"/>
        </w:numPr>
        <w:tabs>
          <w:tab w:val="left" w:pos="485"/>
        </w:tabs>
        <w:spacing w:before="24" w:line="232" w:lineRule="auto"/>
        <w:ind w:right="38" w:hanging="366"/>
        <w:jc w:val="both"/>
        <w:rPr>
          <w:sz w:val="16"/>
        </w:rPr>
      </w:pPr>
      <w:r>
        <w:rPr>
          <w:sz w:val="16"/>
        </w:rPr>
        <w:t>Q.</w:t>
      </w:r>
      <w:r>
        <w:rPr>
          <w:spacing w:val="32"/>
          <w:sz w:val="16"/>
        </w:rPr>
        <w:t xml:space="preserve"> </w:t>
      </w:r>
      <w:r>
        <w:rPr>
          <w:sz w:val="16"/>
        </w:rPr>
        <w:t>Li,</w:t>
      </w:r>
      <w:r>
        <w:rPr>
          <w:spacing w:val="32"/>
          <w:sz w:val="16"/>
        </w:rPr>
        <w:t xml:space="preserve"> </w:t>
      </w:r>
      <w:r>
        <w:rPr>
          <w:sz w:val="16"/>
        </w:rPr>
        <w:t>X.</w:t>
      </w:r>
      <w:r>
        <w:rPr>
          <w:spacing w:val="31"/>
          <w:sz w:val="16"/>
        </w:rPr>
        <w:t xml:space="preserve"> </w:t>
      </w:r>
      <w:r>
        <w:rPr>
          <w:sz w:val="16"/>
        </w:rPr>
        <w:t>Peng,</w:t>
      </w:r>
      <w:r>
        <w:rPr>
          <w:spacing w:val="32"/>
          <w:sz w:val="16"/>
        </w:rPr>
        <w:t xml:space="preserve"> </w:t>
      </w:r>
      <w:r>
        <w:rPr>
          <w:sz w:val="16"/>
        </w:rPr>
        <w:t>Y.</w:t>
      </w:r>
      <w:r>
        <w:rPr>
          <w:spacing w:val="32"/>
          <w:sz w:val="16"/>
        </w:rPr>
        <w:t xml:space="preserve"> </w:t>
      </w:r>
      <w:proofErr w:type="spellStart"/>
      <w:r>
        <w:rPr>
          <w:sz w:val="16"/>
        </w:rPr>
        <w:t>Qiao</w:t>
      </w:r>
      <w:proofErr w:type="spellEnd"/>
      <w:r>
        <w:rPr>
          <w:sz w:val="16"/>
        </w:rPr>
        <w:t>,</w:t>
      </w:r>
      <w:r>
        <w:rPr>
          <w:spacing w:val="32"/>
          <w:sz w:val="16"/>
        </w:rPr>
        <w:t xml:space="preserve"> </w:t>
      </w:r>
      <w:r>
        <w:rPr>
          <w:sz w:val="16"/>
        </w:rPr>
        <w:t>and</w:t>
      </w:r>
      <w:r>
        <w:rPr>
          <w:spacing w:val="32"/>
          <w:sz w:val="16"/>
        </w:rPr>
        <w:t xml:space="preserve"> </w:t>
      </w:r>
      <w:r>
        <w:rPr>
          <w:sz w:val="16"/>
        </w:rPr>
        <w:t>Q.</w:t>
      </w:r>
      <w:r>
        <w:rPr>
          <w:spacing w:val="32"/>
          <w:sz w:val="16"/>
        </w:rPr>
        <w:t xml:space="preserve"> </w:t>
      </w:r>
      <w:r>
        <w:rPr>
          <w:sz w:val="16"/>
        </w:rPr>
        <w:t>Peng,</w:t>
      </w:r>
      <w:r>
        <w:rPr>
          <w:spacing w:val="31"/>
          <w:sz w:val="16"/>
        </w:rPr>
        <w:t xml:space="preserve"> </w:t>
      </w:r>
      <w:r>
        <w:rPr>
          <w:sz w:val="16"/>
        </w:rPr>
        <w:t>“Learning</w:t>
      </w:r>
      <w:r>
        <w:rPr>
          <w:spacing w:val="32"/>
          <w:sz w:val="16"/>
        </w:rPr>
        <w:t xml:space="preserve"> </w:t>
      </w:r>
      <w:r>
        <w:rPr>
          <w:sz w:val="16"/>
        </w:rPr>
        <w:t>label</w:t>
      </w:r>
      <w:r>
        <w:rPr>
          <w:spacing w:val="32"/>
          <w:sz w:val="16"/>
        </w:rPr>
        <w:t xml:space="preserve"> </w:t>
      </w:r>
      <w:r>
        <w:rPr>
          <w:sz w:val="16"/>
        </w:rPr>
        <w:t>correlations</w:t>
      </w:r>
      <w:r>
        <w:rPr>
          <w:spacing w:val="40"/>
          <w:sz w:val="16"/>
        </w:rPr>
        <w:t xml:space="preserve"> </w:t>
      </w:r>
      <w:r>
        <w:rPr>
          <w:sz w:val="16"/>
        </w:rPr>
        <w:t xml:space="preserve">for multi-label image recognition with graph networks,” </w:t>
      </w:r>
      <w:r>
        <w:rPr>
          <w:i/>
          <w:sz w:val="16"/>
        </w:rPr>
        <w:t>Pattern</w:t>
      </w:r>
      <w:r>
        <w:rPr>
          <w:i/>
          <w:spacing w:val="40"/>
          <w:sz w:val="16"/>
        </w:rPr>
        <w:t xml:space="preserve"> </w:t>
      </w:r>
      <w:r>
        <w:rPr>
          <w:i/>
          <w:sz w:val="16"/>
        </w:rPr>
        <w:t>Recognition Letters</w:t>
      </w:r>
      <w:r>
        <w:rPr>
          <w:sz w:val="16"/>
        </w:rPr>
        <w:t>, vol. 138, pp. 378–384, 2020. [Online]. Available:</w:t>
      </w:r>
      <w:r>
        <w:rPr>
          <w:spacing w:val="40"/>
          <w:sz w:val="16"/>
        </w:rPr>
        <w:t xml:space="preserve"> </w:t>
      </w:r>
      <w:hyperlink r:id="rId23">
        <w:r>
          <w:rPr>
            <w:spacing w:val="-2"/>
            <w:sz w:val="16"/>
          </w:rPr>
          <w:t>https://www.sciencedir</w:t>
        </w:r>
        <w:r>
          <w:rPr>
            <w:spacing w:val="-2"/>
            <w:sz w:val="16"/>
          </w:rPr>
          <w:t>ect.com/science/article/pii/S0167865520302968</w:t>
        </w:r>
      </w:hyperlink>
    </w:p>
    <w:p w14:paraId="5309389D" w14:textId="77777777" w:rsidR="00DB4E42" w:rsidRDefault="00EE7020">
      <w:pPr>
        <w:pStyle w:val="ListParagraph"/>
        <w:numPr>
          <w:ilvl w:val="0"/>
          <w:numId w:val="1"/>
        </w:numPr>
        <w:tabs>
          <w:tab w:val="left" w:pos="485"/>
        </w:tabs>
        <w:spacing w:before="25" w:line="232" w:lineRule="auto"/>
        <w:ind w:right="38" w:hanging="366"/>
        <w:jc w:val="both"/>
        <w:rPr>
          <w:sz w:val="16"/>
        </w:rPr>
      </w:pPr>
      <w:r>
        <w:rPr>
          <w:sz w:val="16"/>
        </w:rPr>
        <w:t xml:space="preserve">M. Sun, S. Zhao, C. </w:t>
      </w:r>
      <w:proofErr w:type="spellStart"/>
      <w:r>
        <w:rPr>
          <w:sz w:val="16"/>
        </w:rPr>
        <w:t>Gilvary</w:t>
      </w:r>
      <w:proofErr w:type="spellEnd"/>
      <w:r>
        <w:rPr>
          <w:sz w:val="16"/>
        </w:rPr>
        <w:t xml:space="preserve">, O. </w:t>
      </w:r>
      <w:proofErr w:type="spellStart"/>
      <w:r>
        <w:rPr>
          <w:sz w:val="16"/>
        </w:rPr>
        <w:t>Elemento</w:t>
      </w:r>
      <w:proofErr w:type="spellEnd"/>
      <w:r>
        <w:rPr>
          <w:sz w:val="16"/>
        </w:rPr>
        <w:t>, J. Zhou, and F. Wang,</w:t>
      </w:r>
      <w:r>
        <w:rPr>
          <w:spacing w:val="40"/>
          <w:sz w:val="16"/>
        </w:rPr>
        <w:t xml:space="preserve"> </w:t>
      </w:r>
      <w:r>
        <w:rPr>
          <w:sz w:val="16"/>
        </w:rPr>
        <w:t>“Graph convolutional networks for computational drug development</w:t>
      </w:r>
      <w:r>
        <w:rPr>
          <w:spacing w:val="40"/>
          <w:sz w:val="16"/>
        </w:rPr>
        <w:t xml:space="preserve"> </w:t>
      </w:r>
      <w:r>
        <w:rPr>
          <w:sz w:val="16"/>
        </w:rPr>
        <w:t>and</w:t>
      </w:r>
      <w:r>
        <w:rPr>
          <w:spacing w:val="-2"/>
          <w:sz w:val="16"/>
        </w:rPr>
        <w:t xml:space="preserve"> </w:t>
      </w:r>
      <w:r>
        <w:rPr>
          <w:sz w:val="16"/>
        </w:rPr>
        <w:t>discovery,”</w:t>
      </w:r>
      <w:r>
        <w:rPr>
          <w:spacing w:val="-2"/>
          <w:sz w:val="16"/>
        </w:rPr>
        <w:t xml:space="preserve"> </w:t>
      </w:r>
      <w:r>
        <w:rPr>
          <w:i/>
          <w:sz w:val="16"/>
        </w:rPr>
        <w:t>Briefings</w:t>
      </w:r>
      <w:r>
        <w:rPr>
          <w:i/>
          <w:spacing w:val="-2"/>
          <w:sz w:val="16"/>
        </w:rPr>
        <w:t xml:space="preserve"> </w:t>
      </w:r>
      <w:r>
        <w:rPr>
          <w:i/>
          <w:sz w:val="16"/>
        </w:rPr>
        <w:t>in</w:t>
      </w:r>
      <w:r>
        <w:rPr>
          <w:i/>
          <w:spacing w:val="-2"/>
          <w:sz w:val="16"/>
        </w:rPr>
        <w:t xml:space="preserve"> </w:t>
      </w:r>
      <w:r>
        <w:rPr>
          <w:i/>
          <w:sz w:val="16"/>
        </w:rPr>
        <w:t>Bioinformatics</w:t>
      </w:r>
      <w:r>
        <w:rPr>
          <w:sz w:val="16"/>
        </w:rPr>
        <w:t>,</w:t>
      </w:r>
      <w:r>
        <w:rPr>
          <w:spacing w:val="-2"/>
          <w:sz w:val="16"/>
        </w:rPr>
        <w:t xml:space="preserve"> </w:t>
      </w:r>
      <w:r>
        <w:rPr>
          <w:sz w:val="16"/>
        </w:rPr>
        <w:t>vol.</w:t>
      </w:r>
      <w:r>
        <w:rPr>
          <w:spacing w:val="-2"/>
          <w:sz w:val="16"/>
        </w:rPr>
        <w:t xml:space="preserve"> </w:t>
      </w:r>
      <w:r>
        <w:rPr>
          <w:sz w:val="16"/>
        </w:rPr>
        <w:t>21,</w:t>
      </w:r>
      <w:r>
        <w:rPr>
          <w:spacing w:val="-2"/>
          <w:sz w:val="16"/>
        </w:rPr>
        <w:t xml:space="preserve"> </w:t>
      </w:r>
      <w:r>
        <w:rPr>
          <w:sz w:val="16"/>
        </w:rPr>
        <w:t>no.</w:t>
      </w:r>
      <w:r>
        <w:rPr>
          <w:spacing w:val="-2"/>
          <w:sz w:val="16"/>
        </w:rPr>
        <w:t xml:space="preserve"> </w:t>
      </w:r>
      <w:r>
        <w:rPr>
          <w:sz w:val="16"/>
        </w:rPr>
        <w:t>3,</w:t>
      </w:r>
      <w:r>
        <w:rPr>
          <w:spacing w:val="-1"/>
          <w:sz w:val="16"/>
        </w:rPr>
        <w:t xml:space="preserve"> </w:t>
      </w:r>
      <w:r>
        <w:rPr>
          <w:sz w:val="16"/>
        </w:rPr>
        <w:t>pp.</w:t>
      </w:r>
      <w:r>
        <w:rPr>
          <w:spacing w:val="-2"/>
          <w:sz w:val="16"/>
        </w:rPr>
        <w:t xml:space="preserve"> </w:t>
      </w:r>
      <w:r>
        <w:rPr>
          <w:sz w:val="16"/>
        </w:rPr>
        <w:t>919–935,</w:t>
      </w:r>
      <w:r>
        <w:rPr>
          <w:spacing w:val="40"/>
          <w:sz w:val="16"/>
        </w:rPr>
        <w:t xml:space="preserve"> </w:t>
      </w:r>
      <w:r>
        <w:rPr>
          <w:sz w:val="16"/>
        </w:rPr>
        <w:t>06 2019. [Online]. Available: https://doi.org/10.1093/bib/bbz042</w:t>
      </w:r>
    </w:p>
    <w:p w14:paraId="23CDB7E7" w14:textId="77777777" w:rsidR="00DB4E42" w:rsidRDefault="00EE7020">
      <w:pPr>
        <w:pStyle w:val="ListParagraph"/>
        <w:numPr>
          <w:ilvl w:val="0"/>
          <w:numId w:val="1"/>
        </w:numPr>
        <w:tabs>
          <w:tab w:val="left" w:pos="485"/>
        </w:tabs>
        <w:spacing w:before="24" w:line="232" w:lineRule="auto"/>
        <w:ind w:right="38" w:hanging="366"/>
        <w:jc w:val="both"/>
        <w:rPr>
          <w:sz w:val="16"/>
        </w:rPr>
      </w:pPr>
      <w:r>
        <w:rPr>
          <w:sz w:val="16"/>
        </w:rPr>
        <w:t>S.</w:t>
      </w:r>
      <w:r>
        <w:rPr>
          <w:spacing w:val="80"/>
          <w:sz w:val="16"/>
        </w:rPr>
        <w:t xml:space="preserve"> </w:t>
      </w:r>
      <w:r>
        <w:rPr>
          <w:sz w:val="16"/>
        </w:rPr>
        <w:t>Guo,</w:t>
      </w:r>
      <w:r>
        <w:rPr>
          <w:spacing w:val="80"/>
          <w:sz w:val="16"/>
        </w:rPr>
        <w:t xml:space="preserve"> </w:t>
      </w:r>
      <w:r>
        <w:rPr>
          <w:sz w:val="16"/>
        </w:rPr>
        <w:t>Y.</w:t>
      </w:r>
      <w:r>
        <w:rPr>
          <w:spacing w:val="80"/>
          <w:sz w:val="16"/>
        </w:rPr>
        <w:t xml:space="preserve"> </w:t>
      </w:r>
      <w:r>
        <w:rPr>
          <w:sz w:val="16"/>
        </w:rPr>
        <w:t>Lin,</w:t>
      </w:r>
      <w:r>
        <w:rPr>
          <w:spacing w:val="80"/>
          <w:sz w:val="16"/>
        </w:rPr>
        <w:t xml:space="preserve"> </w:t>
      </w:r>
      <w:r>
        <w:rPr>
          <w:sz w:val="16"/>
        </w:rPr>
        <w:t>N.</w:t>
      </w:r>
      <w:r>
        <w:rPr>
          <w:spacing w:val="80"/>
          <w:sz w:val="16"/>
        </w:rPr>
        <w:t xml:space="preserve"> </w:t>
      </w:r>
      <w:r>
        <w:rPr>
          <w:sz w:val="16"/>
        </w:rPr>
        <w:t>Feng,</w:t>
      </w:r>
      <w:r>
        <w:rPr>
          <w:spacing w:val="80"/>
          <w:sz w:val="16"/>
        </w:rPr>
        <w:t xml:space="preserve"> </w:t>
      </w:r>
      <w:r>
        <w:rPr>
          <w:sz w:val="16"/>
        </w:rPr>
        <w:t>C.</w:t>
      </w:r>
      <w:r>
        <w:rPr>
          <w:spacing w:val="80"/>
          <w:sz w:val="16"/>
        </w:rPr>
        <w:t xml:space="preserve"> </w:t>
      </w:r>
      <w:r>
        <w:rPr>
          <w:sz w:val="16"/>
        </w:rPr>
        <w:t>Song,</w:t>
      </w:r>
      <w:r>
        <w:rPr>
          <w:spacing w:val="80"/>
          <w:sz w:val="16"/>
        </w:rPr>
        <w:t xml:space="preserve"> </w:t>
      </w:r>
      <w:r>
        <w:rPr>
          <w:sz w:val="16"/>
        </w:rPr>
        <w:t>and</w:t>
      </w:r>
      <w:r>
        <w:rPr>
          <w:spacing w:val="80"/>
          <w:sz w:val="16"/>
        </w:rPr>
        <w:t xml:space="preserve"> </w:t>
      </w:r>
      <w:r>
        <w:rPr>
          <w:sz w:val="16"/>
        </w:rPr>
        <w:t>H.</w:t>
      </w:r>
      <w:r>
        <w:rPr>
          <w:spacing w:val="80"/>
          <w:sz w:val="16"/>
        </w:rPr>
        <w:t xml:space="preserve"> </w:t>
      </w:r>
      <w:r>
        <w:rPr>
          <w:sz w:val="16"/>
        </w:rPr>
        <w:t>Wan,</w:t>
      </w:r>
      <w:r>
        <w:rPr>
          <w:spacing w:val="80"/>
          <w:sz w:val="16"/>
        </w:rPr>
        <w:t xml:space="preserve"> </w:t>
      </w:r>
      <w:r>
        <w:rPr>
          <w:sz w:val="16"/>
        </w:rPr>
        <w:t>“Attention</w:t>
      </w:r>
      <w:r>
        <w:rPr>
          <w:spacing w:val="40"/>
          <w:sz w:val="16"/>
        </w:rPr>
        <w:t xml:space="preserve"> </w:t>
      </w:r>
      <w:r>
        <w:rPr>
          <w:sz w:val="16"/>
        </w:rPr>
        <w:t>based spatial-temporal graph convolutional networks for traffic flow</w:t>
      </w:r>
      <w:r>
        <w:rPr>
          <w:spacing w:val="40"/>
          <w:sz w:val="16"/>
        </w:rPr>
        <w:t xml:space="preserve"> </w:t>
      </w:r>
      <w:r>
        <w:rPr>
          <w:sz w:val="16"/>
        </w:rPr>
        <w:t xml:space="preserve">forecasting,” </w:t>
      </w:r>
      <w:r>
        <w:rPr>
          <w:i/>
          <w:sz w:val="16"/>
        </w:rPr>
        <w:t>Proceedings of the AAAI Conference on Artificial</w:t>
      </w:r>
      <w:r>
        <w:rPr>
          <w:i/>
          <w:spacing w:val="40"/>
          <w:sz w:val="16"/>
        </w:rPr>
        <w:t xml:space="preserve"> </w:t>
      </w:r>
      <w:r>
        <w:rPr>
          <w:i/>
          <w:sz w:val="16"/>
        </w:rPr>
        <w:t>In</w:t>
      </w:r>
      <w:r>
        <w:rPr>
          <w:i/>
          <w:sz w:val="16"/>
        </w:rPr>
        <w:t>telligence</w:t>
      </w:r>
      <w:r>
        <w:rPr>
          <w:sz w:val="16"/>
        </w:rPr>
        <w:t>,</w:t>
      </w:r>
      <w:r>
        <w:rPr>
          <w:spacing w:val="72"/>
          <w:sz w:val="16"/>
        </w:rPr>
        <w:t xml:space="preserve"> </w:t>
      </w:r>
      <w:r>
        <w:rPr>
          <w:sz w:val="16"/>
        </w:rPr>
        <w:t>vol.</w:t>
      </w:r>
      <w:r>
        <w:rPr>
          <w:spacing w:val="72"/>
          <w:sz w:val="16"/>
        </w:rPr>
        <w:t xml:space="preserve"> </w:t>
      </w:r>
      <w:r>
        <w:rPr>
          <w:sz w:val="16"/>
        </w:rPr>
        <w:t>33,</w:t>
      </w:r>
      <w:r>
        <w:rPr>
          <w:spacing w:val="72"/>
          <w:sz w:val="16"/>
        </w:rPr>
        <w:t xml:space="preserve"> </w:t>
      </w:r>
      <w:r>
        <w:rPr>
          <w:sz w:val="16"/>
        </w:rPr>
        <w:t>no.</w:t>
      </w:r>
      <w:r>
        <w:rPr>
          <w:spacing w:val="72"/>
          <w:sz w:val="16"/>
        </w:rPr>
        <w:t xml:space="preserve"> </w:t>
      </w:r>
      <w:r>
        <w:rPr>
          <w:sz w:val="16"/>
        </w:rPr>
        <w:t>01,</w:t>
      </w:r>
      <w:r>
        <w:rPr>
          <w:spacing w:val="72"/>
          <w:sz w:val="16"/>
        </w:rPr>
        <w:t xml:space="preserve"> </w:t>
      </w:r>
      <w:r>
        <w:rPr>
          <w:sz w:val="16"/>
        </w:rPr>
        <w:t>pp.</w:t>
      </w:r>
      <w:r>
        <w:rPr>
          <w:spacing w:val="72"/>
          <w:sz w:val="16"/>
        </w:rPr>
        <w:t xml:space="preserve"> </w:t>
      </w:r>
      <w:r>
        <w:rPr>
          <w:sz w:val="16"/>
        </w:rPr>
        <w:t>922–929,</w:t>
      </w:r>
      <w:r>
        <w:rPr>
          <w:spacing w:val="72"/>
          <w:sz w:val="16"/>
        </w:rPr>
        <w:t xml:space="preserve"> </w:t>
      </w:r>
      <w:r>
        <w:rPr>
          <w:sz w:val="16"/>
        </w:rPr>
        <w:t>Jul.</w:t>
      </w:r>
      <w:r>
        <w:rPr>
          <w:spacing w:val="72"/>
          <w:sz w:val="16"/>
        </w:rPr>
        <w:t xml:space="preserve"> </w:t>
      </w:r>
      <w:r>
        <w:rPr>
          <w:sz w:val="16"/>
        </w:rPr>
        <w:t>2019.</w:t>
      </w:r>
      <w:r>
        <w:rPr>
          <w:spacing w:val="72"/>
          <w:sz w:val="16"/>
        </w:rPr>
        <w:t xml:space="preserve"> </w:t>
      </w:r>
      <w:r>
        <w:rPr>
          <w:sz w:val="16"/>
        </w:rPr>
        <w:t>[Online].</w:t>
      </w:r>
    </w:p>
    <w:p w14:paraId="2614DCBB" w14:textId="77777777" w:rsidR="00DB4E42" w:rsidRDefault="00EE7020">
      <w:pPr>
        <w:spacing w:line="183" w:lineRule="exact"/>
        <w:ind w:left="484"/>
        <w:jc w:val="both"/>
        <w:rPr>
          <w:sz w:val="16"/>
        </w:rPr>
      </w:pPr>
      <w:r>
        <w:rPr>
          <w:spacing w:val="-2"/>
          <w:sz w:val="16"/>
        </w:rPr>
        <w:t>Available:</w:t>
      </w:r>
      <w:r>
        <w:rPr>
          <w:spacing w:val="12"/>
          <w:sz w:val="16"/>
        </w:rPr>
        <w:t xml:space="preserve"> </w:t>
      </w:r>
      <w:r>
        <w:rPr>
          <w:spacing w:val="-2"/>
          <w:sz w:val="16"/>
        </w:rPr>
        <w:t>https://ojs.aaai.org/index.php/AAAI/article/view/3881</w:t>
      </w:r>
    </w:p>
    <w:p w14:paraId="0964B42D" w14:textId="77777777" w:rsidR="00DB4E42" w:rsidRDefault="00EE7020">
      <w:pPr>
        <w:pStyle w:val="ListParagraph"/>
        <w:numPr>
          <w:ilvl w:val="0"/>
          <w:numId w:val="1"/>
        </w:numPr>
        <w:tabs>
          <w:tab w:val="left" w:pos="485"/>
        </w:tabs>
        <w:spacing w:before="21" w:line="232" w:lineRule="auto"/>
        <w:ind w:right="38" w:hanging="366"/>
        <w:jc w:val="both"/>
        <w:rPr>
          <w:sz w:val="16"/>
        </w:rPr>
      </w:pPr>
      <w:r>
        <w:rPr>
          <w:sz w:val="16"/>
        </w:rPr>
        <w:t xml:space="preserve">J. </w:t>
      </w:r>
      <w:proofErr w:type="spellStart"/>
      <w:r>
        <w:rPr>
          <w:sz w:val="16"/>
        </w:rPr>
        <w:t>Skarding</w:t>
      </w:r>
      <w:proofErr w:type="spellEnd"/>
      <w:r>
        <w:rPr>
          <w:sz w:val="16"/>
        </w:rPr>
        <w:t xml:space="preserve">, B. </w:t>
      </w:r>
      <w:proofErr w:type="spellStart"/>
      <w:r>
        <w:rPr>
          <w:sz w:val="16"/>
        </w:rPr>
        <w:t>Gabrys</w:t>
      </w:r>
      <w:proofErr w:type="spellEnd"/>
      <w:r>
        <w:rPr>
          <w:sz w:val="16"/>
        </w:rPr>
        <w:t>, and K. Musial, “Foundations and modeling of</w:t>
      </w:r>
      <w:r>
        <w:rPr>
          <w:spacing w:val="40"/>
          <w:sz w:val="16"/>
        </w:rPr>
        <w:t xml:space="preserve"> </w:t>
      </w:r>
      <w:r>
        <w:rPr>
          <w:sz w:val="16"/>
        </w:rPr>
        <w:t>dynamic networks using dynamic graph neural networks: A survey,”</w:t>
      </w:r>
      <w:r>
        <w:rPr>
          <w:spacing w:val="40"/>
          <w:sz w:val="16"/>
        </w:rPr>
        <w:t xml:space="preserve"> </w:t>
      </w:r>
      <w:r>
        <w:rPr>
          <w:i/>
          <w:sz w:val="16"/>
        </w:rPr>
        <w:t>IEEE Access</w:t>
      </w:r>
      <w:r>
        <w:rPr>
          <w:sz w:val="16"/>
        </w:rPr>
        <w:t>, vol. 9, pp. 79</w:t>
      </w:r>
      <w:r>
        <w:rPr>
          <w:spacing w:val="-6"/>
          <w:sz w:val="16"/>
        </w:rPr>
        <w:t xml:space="preserve"> </w:t>
      </w:r>
      <w:r>
        <w:rPr>
          <w:sz w:val="16"/>
        </w:rPr>
        <w:t>143–79</w:t>
      </w:r>
      <w:r>
        <w:rPr>
          <w:spacing w:val="-6"/>
          <w:sz w:val="16"/>
        </w:rPr>
        <w:t xml:space="preserve"> </w:t>
      </w:r>
      <w:r>
        <w:rPr>
          <w:sz w:val="16"/>
        </w:rPr>
        <w:t>168, 2021.</w:t>
      </w:r>
    </w:p>
    <w:p w14:paraId="7760C556" w14:textId="77777777" w:rsidR="00DB4E42" w:rsidRDefault="00EE7020">
      <w:pPr>
        <w:pStyle w:val="ListParagraph"/>
        <w:numPr>
          <w:ilvl w:val="0"/>
          <w:numId w:val="1"/>
        </w:numPr>
        <w:tabs>
          <w:tab w:val="left" w:pos="485"/>
        </w:tabs>
        <w:spacing w:before="24" w:line="232" w:lineRule="auto"/>
        <w:ind w:right="38" w:hanging="366"/>
        <w:jc w:val="both"/>
        <w:rPr>
          <w:sz w:val="16"/>
        </w:rPr>
      </w:pPr>
      <w:r>
        <w:rPr>
          <w:sz w:val="16"/>
        </w:rPr>
        <w:t xml:space="preserve">A. Taheri, K. </w:t>
      </w:r>
      <w:proofErr w:type="spellStart"/>
      <w:r>
        <w:rPr>
          <w:sz w:val="16"/>
        </w:rPr>
        <w:t>Gimpel</w:t>
      </w:r>
      <w:proofErr w:type="spellEnd"/>
      <w:r>
        <w:rPr>
          <w:sz w:val="16"/>
        </w:rPr>
        <w:t>, and T. Berger-Wolf, “Learning to represent the</w:t>
      </w:r>
      <w:r>
        <w:rPr>
          <w:spacing w:val="40"/>
          <w:sz w:val="16"/>
        </w:rPr>
        <w:t xml:space="preserve"> </w:t>
      </w:r>
      <w:r>
        <w:rPr>
          <w:sz w:val="16"/>
        </w:rPr>
        <w:t>evolutio</w:t>
      </w:r>
      <w:r>
        <w:rPr>
          <w:sz w:val="16"/>
        </w:rPr>
        <w:t xml:space="preserve">n of dynamic graphs with recurrent models,” in </w:t>
      </w:r>
      <w:r>
        <w:rPr>
          <w:i/>
          <w:sz w:val="16"/>
        </w:rPr>
        <w:t>Companion</w:t>
      </w:r>
      <w:r>
        <w:rPr>
          <w:i/>
          <w:spacing w:val="40"/>
          <w:sz w:val="16"/>
        </w:rPr>
        <w:t xml:space="preserve"> </w:t>
      </w:r>
      <w:r>
        <w:rPr>
          <w:i/>
          <w:sz w:val="16"/>
        </w:rPr>
        <w:t xml:space="preserve">Proceedings of </w:t>
      </w:r>
      <w:proofErr w:type="gramStart"/>
      <w:r>
        <w:rPr>
          <w:i/>
          <w:sz w:val="16"/>
        </w:rPr>
        <w:t>The</w:t>
      </w:r>
      <w:proofErr w:type="gramEnd"/>
      <w:r>
        <w:rPr>
          <w:i/>
          <w:sz w:val="16"/>
        </w:rPr>
        <w:t xml:space="preserve"> 2019 World Wide Web Conference</w:t>
      </w:r>
      <w:r>
        <w:rPr>
          <w:sz w:val="16"/>
        </w:rPr>
        <w:t>, ser. WWW ’19.</w:t>
      </w:r>
      <w:r>
        <w:rPr>
          <w:spacing w:val="40"/>
          <w:sz w:val="16"/>
        </w:rPr>
        <w:t xml:space="preserve"> </w:t>
      </w:r>
      <w:r>
        <w:rPr>
          <w:sz w:val="16"/>
        </w:rPr>
        <w:t>New York, NY, USA: Association for Computing Machinery, 2019, p.</w:t>
      </w:r>
      <w:r>
        <w:rPr>
          <w:spacing w:val="40"/>
          <w:sz w:val="16"/>
        </w:rPr>
        <w:t xml:space="preserve"> </w:t>
      </w:r>
      <w:r>
        <w:rPr>
          <w:sz w:val="16"/>
        </w:rPr>
        <w:t>301–307.</w:t>
      </w:r>
      <w:r>
        <w:rPr>
          <w:spacing w:val="-5"/>
          <w:sz w:val="16"/>
        </w:rPr>
        <w:t xml:space="preserve"> </w:t>
      </w:r>
      <w:r>
        <w:rPr>
          <w:sz w:val="16"/>
        </w:rPr>
        <w:t>[Online].</w:t>
      </w:r>
      <w:r>
        <w:rPr>
          <w:spacing w:val="-4"/>
          <w:sz w:val="16"/>
        </w:rPr>
        <w:t xml:space="preserve"> </w:t>
      </w:r>
      <w:r>
        <w:rPr>
          <w:sz w:val="16"/>
        </w:rPr>
        <w:t>Available:</w:t>
      </w:r>
      <w:r>
        <w:rPr>
          <w:spacing w:val="-4"/>
          <w:sz w:val="16"/>
        </w:rPr>
        <w:t xml:space="preserve"> </w:t>
      </w:r>
      <w:r>
        <w:rPr>
          <w:sz w:val="16"/>
        </w:rPr>
        <w:t>https://doi.org/10.1145/3308560.3316581</w:t>
      </w:r>
    </w:p>
    <w:p w14:paraId="567F6DC6" w14:textId="77777777" w:rsidR="00DB4E42" w:rsidRDefault="00EE7020">
      <w:pPr>
        <w:pStyle w:val="ListParagraph"/>
        <w:numPr>
          <w:ilvl w:val="0"/>
          <w:numId w:val="1"/>
        </w:numPr>
        <w:tabs>
          <w:tab w:val="left" w:pos="485"/>
        </w:tabs>
        <w:spacing w:before="25" w:line="232" w:lineRule="auto"/>
        <w:ind w:right="38" w:hanging="366"/>
        <w:jc w:val="both"/>
        <w:rPr>
          <w:sz w:val="16"/>
        </w:rPr>
      </w:pPr>
      <w:r>
        <w:rPr>
          <w:sz w:val="16"/>
        </w:rPr>
        <w:t xml:space="preserve">X. Wang, Y. Ma, Y. Wang, W. </w:t>
      </w:r>
      <w:proofErr w:type="spellStart"/>
      <w:r>
        <w:rPr>
          <w:sz w:val="16"/>
        </w:rPr>
        <w:t>Jin</w:t>
      </w:r>
      <w:proofErr w:type="spellEnd"/>
      <w:r>
        <w:rPr>
          <w:sz w:val="16"/>
        </w:rPr>
        <w:t>, X. Wang, J. Tang, C. Jia, and J. Yu,</w:t>
      </w:r>
      <w:r>
        <w:rPr>
          <w:spacing w:val="40"/>
          <w:sz w:val="16"/>
        </w:rPr>
        <w:t xml:space="preserve"> </w:t>
      </w:r>
      <w:r>
        <w:rPr>
          <w:i/>
          <w:sz w:val="16"/>
        </w:rPr>
        <w:t>Traffic Flow Prediction via Spatial Temporal Graph Neural Network</w:t>
      </w:r>
      <w:r>
        <w:rPr>
          <w:sz w:val="16"/>
        </w:rPr>
        <w:t>.</w:t>
      </w:r>
      <w:r>
        <w:rPr>
          <w:spacing w:val="40"/>
          <w:sz w:val="16"/>
        </w:rPr>
        <w:t xml:space="preserve"> </w:t>
      </w:r>
      <w:r>
        <w:rPr>
          <w:sz w:val="16"/>
        </w:rPr>
        <w:t>New</w:t>
      </w:r>
      <w:r>
        <w:rPr>
          <w:spacing w:val="29"/>
          <w:sz w:val="16"/>
        </w:rPr>
        <w:t xml:space="preserve"> </w:t>
      </w:r>
      <w:r>
        <w:rPr>
          <w:sz w:val="16"/>
        </w:rPr>
        <w:t>York,</w:t>
      </w:r>
      <w:r>
        <w:rPr>
          <w:spacing w:val="29"/>
          <w:sz w:val="16"/>
        </w:rPr>
        <w:t xml:space="preserve"> </w:t>
      </w:r>
      <w:r>
        <w:rPr>
          <w:sz w:val="16"/>
        </w:rPr>
        <w:t>NY,</w:t>
      </w:r>
      <w:r>
        <w:rPr>
          <w:spacing w:val="29"/>
          <w:sz w:val="16"/>
        </w:rPr>
        <w:t xml:space="preserve"> </w:t>
      </w:r>
      <w:r>
        <w:rPr>
          <w:sz w:val="16"/>
        </w:rPr>
        <w:t>USA:</w:t>
      </w:r>
      <w:r>
        <w:rPr>
          <w:spacing w:val="29"/>
          <w:sz w:val="16"/>
        </w:rPr>
        <w:t xml:space="preserve"> </w:t>
      </w:r>
      <w:r>
        <w:rPr>
          <w:sz w:val="16"/>
        </w:rPr>
        <w:t>Association</w:t>
      </w:r>
      <w:r>
        <w:rPr>
          <w:spacing w:val="29"/>
          <w:sz w:val="16"/>
        </w:rPr>
        <w:t xml:space="preserve"> </w:t>
      </w:r>
      <w:r>
        <w:rPr>
          <w:sz w:val="16"/>
        </w:rPr>
        <w:t>for</w:t>
      </w:r>
      <w:r>
        <w:rPr>
          <w:spacing w:val="29"/>
          <w:sz w:val="16"/>
        </w:rPr>
        <w:t xml:space="preserve"> </w:t>
      </w:r>
      <w:r>
        <w:rPr>
          <w:sz w:val="16"/>
        </w:rPr>
        <w:t>Computing</w:t>
      </w:r>
      <w:r>
        <w:rPr>
          <w:spacing w:val="29"/>
          <w:sz w:val="16"/>
        </w:rPr>
        <w:t xml:space="preserve"> </w:t>
      </w:r>
      <w:r>
        <w:rPr>
          <w:sz w:val="16"/>
        </w:rPr>
        <w:t>Machinery,</w:t>
      </w:r>
      <w:r>
        <w:rPr>
          <w:spacing w:val="29"/>
          <w:sz w:val="16"/>
        </w:rPr>
        <w:t xml:space="preserve"> </w:t>
      </w:r>
      <w:r>
        <w:rPr>
          <w:sz w:val="16"/>
        </w:rPr>
        <w:t>2020,</w:t>
      </w:r>
      <w:r>
        <w:rPr>
          <w:spacing w:val="40"/>
          <w:sz w:val="16"/>
        </w:rPr>
        <w:t xml:space="preserve"> </w:t>
      </w:r>
      <w:r>
        <w:rPr>
          <w:sz w:val="16"/>
        </w:rPr>
        <w:t>p. 1082–1092. [Online]. Available: https://doi.org/10.11</w:t>
      </w:r>
      <w:r>
        <w:rPr>
          <w:sz w:val="16"/>
        </w:rPr>
        <w:t>45/3366423.</w:t>
      </w:r>
      <w:r>
        <w:rPr>
          <w:spacing w:val="40"/>
          <w:sz w:val="16"/>
        </w:rPr>
        <w:t xml:space="preserve"> </w:t>
      </w:r>
      <w:r>
        <w:rPr>
          <w:spacing w:val="-2"/>
          <w:sz w:val="16"/>
        </w:rPr>
        <w:t>3380186</w:t>
      </w:r>
    </w:p>
    <w:p w14:paraId="71A336BE" w14:textId="77777777" w:rsidR="00DB4E42" w:rsidRDefault="00EE7020">
      <w:pPr>
        <w:pStyle w:val="ListParagraph"/>
        <w:numPr>
          <w:ilvl w:val="0"/>
          <w:numId w:val="1"/>
        </w:numPr>
        <w:tabs>
          <w:tab w:val="left" w:pos="485"/>
        </w:tabs>
        <w:spacing w:before="26" w:line="232" w:lineRule="auto"/>
        <w:ind w:right="38" w:hanging="366"/>
        <w:jc w:val="both"/>
        <w:rPr>
          <w:sz w:val="16"/>
        </w:rPr>
      </w:pPr>
      <w:r>
        <w:rPr>
          <w:sz w:val="16"/>
        </w:rPr>
        <w:t>Y. Ma, S. Wang, C. C. Aggarwal, and J. Tang, “Graph convolutional</w:t>
      </w:r>
      <w:r>
        <w:rPr>
          <w:spacing w:val="40"/>
          <w:sz w:val="16"/>
        </w:rPr>
        <w:t xml:space="preserve"> </w:t>
      </w:r>
      <w:r>
        <w:rPr>
          <w:sz w:val="16"/>
        </w:rPr>
        <w:t xml:space="preserve">networks with </w:t>
      </w:r>
      <w:proofErr w:type="spellStart"/>
      <w:r>
        <w:rPr>
          <w:sz w:val="16"/>
        </w:rPr>
        <w:t>eigenpooling</w:t>
      </w:r>
      <w:proofErr w:type="spellEnd"/>
      <w:r>
        <w:rPr>
          <w:sz w:val="16"/>
        </w:rPr>
        <w:t xml:space="preserve">,” in </w:t>
      </w:r>
      <w:r>
        <w:rPr>
          <w:i/>
          <w:sz w:val="16"/>
        </w:rPr>
        <w:t>Proceedings of the 25th ACM</w:t>
      </w:r>
      <w:r>
        <w:rPr>
          <w:i/>
          <w:spacing w:val="80"/>
          <w:sz w:val="16"/>
        </w:rPr>
        <w:t xml:space="preserve"> </w:t>
      </w:r>
      <w:r>
        <w:rPr>
          <w:i/>
          <w:sz w:val="16"/>
        </w:rPr>
        <w:t xml:space="preserve">SIGKDD International Conference on Knowledge Discovery </w:t>
      </w:r>
      <w:r>
        <w:rPr>
          <w:rFonts w:ascii="Arial" w:hAnsi="Arial"/>
          <w:sz w:val="16"/>
        </w:rPr>
        <w:t>&amp;</w:t>
      </w:r>
      <w:r>
        <w:rPr>
          <w:i/>
          <w:sz w:val="16"/>
        </w:rPr>
        <w:t>amp;</w:t>
      </w:r>
      <w:r>
        <w:rPr>
          <w:i/>
          <w:spacing w:val="40"/>
          <w:sz w:val="16"/>
        </w:rPr>
        <w:t xml:space="preserve"> </w:t>
      </w:r>
      <w:r>
        <w:rPr>
          <w:i/>
          <w:sz w:val="16"/>
        </w:rPr>
        <w:t>Data</w:t>
      </w:r>
      <w:r>
        <w:rPr>
          <w:i/>
          <w:spacing w:val="40"/>
          <w:sz w:val="16"/>
        </w:rPr>
        <w:t xml:space="preserve"> </w:t>
      </w:r>
      <w:r>
        <w:rPr>
          <w:i/>
          <w:sz w:val="16"/>
        </w:rPr>
        <w:t>Mining</w:t>
      </w:r>
      <w:r>
        <w:rPr>
          <w:sz w:val="16"/>
        </w:rPr>
        <w:t>,</w:t>
      </w:r>
      <w:r>
        <w:rPr>
          <w:spacing w:val="40"/>
          <w:sz w:val="16"/>
        </w:rPr>
        <w:t xml:space="preserve"> </w:t>
      </w:r>
      <w:r>
        <w:rPr>
          <w:sz w:val="16"/>
        </w:rPr>
        <w:t>ser.</w:t>
      </w:r>
      <w:r>
        <w:rPr>
          <w:spacing w:val="40"/>
          <w:sz w:val="16"/>
        </w:rPr>
        <w:t xml:space="preserve"> </w:t>
      </w:r>
      <w:r>
        <w:rPr>
          <w:sz w:val="16"/>
        </w:rPr>
        <w:t>KDD</w:t>
      </w:r>
      <w:r>
        <w:rPr>
          <w:spacing w:val="40"/>
          <w:sz w:val="16"/>
        </w:rPr>
        <w:t xml:space="preserve"> </w:t>
      </w:r>
      <w:r>
        <w:rPr>
          <w:sz w:val="16"/>
        </w:rPr>
        <w:t>’19.</w:t>
      </w:r>
      <w:r>
        <w:rPr>
          <w:spacing w:val="80"/>
          <w:w w:val="150"/>
          <w:sz w:val="16"/>
        </w:rPr>
        <w:t xml:space="preserve"> </w:t>
      </w:r>
      <w:r>
        <w:rPr>
          <w:sz w:val="16"/>
        </w:rPr>
        <w:t>New</w:t>
      </w:r>
      <w:r>
        <w:rPr>
          <w:spacing w:val="40"/>
          <w:sz w:val="16"/>
        </w:rPr>
        <w:t xml:space="preserve"> </w:t>
      </w:r>
      <w:r>
        <w:rPr>
          <w:sz w:val="16"/>
        </w:rPr>
        <w:t>York,</w:t>
      </w:r>
      <w:r>
        <w:rPr>
          <w:spacing w:val="40"/>
          <w:sz w:val="16"/>
        </w:rPr>
        <w:t xml:space="preserve"> </w:t>
      </w:r>
      <w:r>
        <w:rPr>
          <w:sz w:val="16"/>
        </w:rPr>
        <w:t>NY,</w:t>
      </w:r>
      <w:r>
        <w:rPr>
          <w:spacing w:val="40"/>
          <w:sz w:val="16"/>
        </w:rPr>
        <w:t xml:space="preserve"> </w:t>
      </w:r>
      <w:r>
        <w:rPr>
          <w:sz w:val="16"/>
        </w:rPr>
        <w:t>USA:</w:t>
      </w:r>
      <w:r>
        <w:rPr>
          <w:spacing w:val="51"/>
          <w:sz w:val="16"/>
        </w:rPr>
        <w:t xml:space="preserve"> </w:t>
      </w:r>
      <w:r>
        <w:rPr>
          <w:sz w:val="16"/>
        </w:rPr>
        <w:t>Association</w:t>
      </w:r>
      <w:r>
        <w:rPr>
          <w:spacing w:val="40"/>
          <w:sz w:val="16"/>
        </w:rPr>
        <w:t xml:space="preserve"> </w:t>
      </w:r>
      <w:r>
        <w:rPr>
          <w:sz w:val="16"/>
        </w:rPr>
        <w:t>for Computing Machinery, 2019, p. 723–731. [Online]. Available:</w:t>
      </w:r>
      <w:r>
        <w:rPr>
          <w:spacing w:val="40"/>
          <w:sz w:val="16"/>
        </w:rPr>
        <w:t xml:space="preserve"> </w:t>
      </w:r>
      <w:r>
        <w:rPr>
          <w:spacing w:val="-2"/>
          <w:sz w:val="16"/>
        </w:rPr>
        <w:t>https://doi.org/10.1145/3292500.3330982</w:t>
      </w:r>
    </w:p>
    <w:p w14:paraId="1D7813DB" w14:textId="77777777" w:rsidR="00DB4E42" w:rsidRDefault="00EE7020">
      <w:pPr>
        <w:pStyle w:val="ListParagraph"/>
        <w:numPr>
          <w:ilvl w:val="0"/>
          <w:numId w:val="1"/>
        </w:numPr>
        <w:tabs>
          <w:tab w:val="left" w:pos="485"/>
        </w:tabs>
        <w:spacing w:before="25" w:line="232" w:lineRule="auto"/>
        <w:ind w:right="38" w:hanging="366"/>
        <w:jc w:val="both"/>
        <w:rPr>
          <w:sz w:val="16"/>
        </w:rPr>
      </w:pPr>
      <w:r>
        <w:rPr>
          <w:sz w:val="16"/>
        </w:rPr>
        <w:t xml:space="preserve">S. Falkner, A. Klein, and F. </w:t>
      </w:r>
      <w:proofErr w:type="spellStart"/>
      <w:r>
        <w:rPr>
          <w:sz w:val="16"/>
        </w:rPr>
        <w:t>Hutter</w:t>
      </w:r>
      <w:proofErr w:type="spellEnd"/>
      <w:r>
        <w:rPr>
          <w:sz w:val="16"/>
        </w:rPr>
        <w:t>, “BOHB: Robust and efficient</w:t>
      </w:r>
      <w:r>
        <w:rPr>
          <w:spacing w:val="40"/>
          <w:sz w:val="16"/>
        </w:rPr>
        <w:t xml:space="preserve"> </w:t>
      </w:r>
      <w:r>
        <w:rPr>
          <w:sz w:val="16"/>
        </w:rPr>
        <w:t xml:space="preserve">hyperparameter optimization at scale,” in </w:t>
      </w:r>
      <w:r>
        <w:rPr>
          <w:i/>
          <w:sz w:val="16"/>
        </w:rPr>
        <w:t>Proceedings of the 35th</w:t>
      </w:r>
      <w:r>
        <w:rPr>
          <w:i/>
          <w:spacing w:val="40"/>
          <w:sz w:val="16"/>
        </w:rPr>
        <w:t xml:space="preserve"> </w:t>
      </w:r>
      <w:r>
        <w:rPr>
          <w:i/>
          <w:sz w:val="16"/>
        </w:rPr>
        <w:t>Internati</w:t>
      </w:r>
      <w:r>
        <w:rPr>
          <w:i/>
          <w:sz w:val="16"/>
        </w:rPr>
        <w:t>onal</w:t>
      </w:r>
      <w:r>
        <w:rPr>
          <w:i/>
          <w:spacing w:val="73"/>
          <w:sz w:val="16"/>
        </w:rPr>
        <w:t xml:space="preserve"> </w:t>
      </w:r>
      <w:r>
        <w:rPr>
          <w:i/>
          <w:sz w:val="16"/>
        </w:rPr>
        <w:t>Conference</w:t>
      </w:r>
      <w:r>
        <w:rPr>
          <w:i/>
          <w:spacing w:val="73"/>
          <w:sz w:val="16"/>
        </w:rPr>
        <w:t xml:space="preserve"> </w:t>
      </w:r>
      <w:r>
        <w:rPr>
          <w:i/>
          <w:sz w:val="16"/>
        </w:rPr>
        <w:t>on</w:t>
      </w:r>
      <w:r>
        <w:rPr>
          <w:i/>
          <w:spacing w:val="73"/>
          <w:sz w:val="16"/>
        </w:rPr>
        <w:t xml:space="preserve"> </w:t>
      </w:r>
      <w:r>
        <w:rPr>
          <w:i/>
          <w:sz w:val="16"/>
        </w:rPr>
        <w:t>Machine</w:t>
      </w:r>
      <w:r>
        <w:rPr>
          <w:i/>
          <w:spacing w:val="73"/>
          <w:sz w:val="16"/>
        </w:rPr>
        <w:t xml:space="preserve"> </w:t>
      </w:r>
      <w:r>
        <w:rPr>
          <w:i/>
          <w:sz w:val="16"/>
        </w:rPr>
        <w:t>Learning</w:t>
      </w:r>
      <w:r>
        <w:rPr>
          <w:sz w:val="16"/>
        </w:rPr>
        <w:t>,</w:t>
      </w:r>
      <w:r>
        <w:rPr>
          <w:spacing w:val="73"/>
          <w:sz w:val="16"/>
        </w:rPr>
        <w:t xml:space="preserve"> </w:t>
      </w:r>
      <w:r>
        <w:rPr>
          <w:sz w:val="16"/>
        </w:rPr>
        <w:t>ser.</w:t>
      </w:r>
      <w:r>
        <w:rPr>
          <w:spacing w:val="73"/>
          <w:sz w:val="16"/>
        </w:rPr>
        <w:t xml:space="preserve"> </w:t>
      </w:r>
      <w:r>
        <w:rPr>
          <w:sz w:val="16"/>
        </w:rPr>
        <w:t>Proceedings</w:t>
      </w:r>
      <w:r>
        <w:rPr>
          <w:spacing w:val="40"/>
          <w:sz w:val="16"/>
        </w:rPr>
        <w:t xml:space="preserve"> </w:t>
      </w:r>
      <w:r>
        <w:rPr>
          <w:sz w:val="16"/>
        </w:rPr>
        <w:t>of</w:t>
      </w:r>
      <w:r>
        <w:rPr>
          <w:spacing w:val="80"/>
          <w:sz w:val="16"/>
        </w:rPr>
        <w:t xml:space="preserve"> </w:t>
      </w:r>
      <w:r>
        <w:rPr>
          <w:sz w:val="16"/>
        </w:rPr>
        <w:t>Machine</w:t>
      </w:r>
      <w:r>
        <w:rPr>
          <w:spacing w:val="80"/>
          <w:sz w:val="16"/>
        </w:rPr>
        <w:t xml:space="preserve"> </w:t>
      </w:r>
      <w:r>
        <w:rPr>
          <w:sz w:val="16"/>
        </w:rPr>
        <w:t>Learning</w:t>
      </w:r>
      <w:r>
        <w:rPr>
          <w:spacing w:val="80"/>
          <w:sz w:val="16"/>
        </w:rPr>
        <w:t xml:space="preserve"> </w:t>
      </w:r>
      <w:r>
        <w:rPr>
          <w:sz w:val="16"/>
        </w:rPr>
        <w:t>Research,</w:t>
      </w:r>
      <w:r>
        <w:rPr>
          <w:spacing w:val="80"/>
          <w:sz w:val="16"/>
        </w:rPr>
        <w:t xml:space="preserve"> </w:t>
      </w:r>
      <w:r>
        <w:rPr>
          <w:sz w:val="16"/>
        </w:rPr>
        <w:t>J.</w:t>
      </w:r>
      <w:r>
        <w:rPr>
          <w:spacing w:val="80"/>
          <w:sz w:val="16"/>
        </w:rPr>
        <w:t xml:space="preserve"> </w:t>
      </w:r>
      <w:r>
        <w:rPr>
          <w:sz w:val="16"/>
        </w:rPr>
        <w:t>Dy</w:t>
      </w:r>
      <w:r>
        <w:rPr>
          <w:spacing w:val="80"/>
          <w:sz w:val="16"/>
        </w:rPr>
        <w:t xml:space="preserve"> </w:t>
      </w:r>
      <w:r>
        <w:rPr>
          <w:sz w:val="16"/>
        </w:rPr>
        <w:t>and</w:t>
      </w:r>
      <w:r>
        <w:rPr>
          <w:spacing w:val="80"/>
          <w:sz w:val="16"/>
        </w:rPr>
        <w:t xml:space="preserve"> </w:t>
      </w:r>
      <w:r>
        <w:rPr>
          <w:sz w:val="16"/>
        </w:rPr>
        <w:t>A.</w:t>
      </w:r>
      <w:r>
        <w:rPr>
          <w:spacing w:val="80"/>
          <w:sz w:val="16"/>
        </w:rPr>
        <w:t xml:space="preserve"> </w:t>
      </w:r>
      <w:r>
        <w:rPr>
          <w:sz w:val="16"/>
        </w:rPr>
        <w:t>Krause,</w:t>
      </w:r>
      <w:r>
        <w:rPr>
          <w:spacing w:val="96"/>
          <w:sz w:val="16"/>
        </w:rPr>
        <w:t xml:space="preserve"> </w:t>
      </w:r>
      <w:r>
        <w:rPr>
          <w:sz w:val="16"/>
        </w:rPr>
        <w:t>Eds.,</w:t>
      </w:r>
      <w:r>
        <w:rPr>
          <w:spacing w:val="40"/>
          <w:sz w:val="16"/>
        </w:rPr>
        <w:t xml:space="preserve"> </w:t>
      </w:r>
      <w:r>
        <w:rPr>
          <w:sz w:val="16"/>
        </w:rPr>
        <w:t>vol. 80.</w:t>
      </w:r>
      <w:r>
        <w:rPr>
          <w:spacing w:val="40"/>
          <w:sz w:val="16"/>
        </w:rPr>
        <w:t xml:space="preserve"> </w:t>
      </w:r>
      <w:r>
        <w:rPr>
          <w:sz w:val="16"/>
        </w:rPr>
        <w:t>PMLR, 10–15 Jul 2018, pp. 1437–1446. [Online]. Available:</w:t>
      </w:r>
      <w:r>
        <w:rPr>
          <w:spacing w:val="40"/>
          <w:sz w:val="16"/>
        </w:rPr>
        <w:t xml:space="preserve"> </w:t>
      </w:r>
      <w:r>
        <w:rPr>
          <w:spacing w:val="-2"/>
          <w:sz w:val="16"/>
        </w:rPr>
        <w:t>https://proceedings.mlr.press/v80/falkner18a.html</w:t>
      </w:r>
    </w:p>
    <w:p w14:paraId="229E83B7" w14:textId="77777777" w:rsidR="00DB4E42" w:rsidRDefault="00EE7020">
      <w:pPr>
        <w:pStyle w:val="ListParagraph"/>
        <w:numPr>
          <w:ilvl w:val="0"/>
          <w:numId w:val="1"/>
        </w:numPr>
        <w:tabs>
          <w:tab w:val="left" w:pos="485"/>
        </w:tabs>
        <w:spacing w:before="26" w:line="232" w:lineRule="auto"/>
        <w:ind w:right="38" w:hanging="366"/>
        <w:jc w:val="both"/>
        <w:rPr>
          <w:sz w:val="16"/>
        </w:rPr>
      </w:pPr>
      <w:r>
        <w:rPr>
          <w:sz w:val="16"/>
        </w:rPr>
        <w:t>Y. Yuan, W. Wang, G. M. Cogh</w:t>
      </w:r>
      <w:r>
        <w:rPr>
          <w:sz w:val="16"/>
        </w:rPr>
        <w:t>ill, and W. Pang, “A novel genetic</w:t>
      </w:r>
      <w:r>
        <w:rPr>
          <w:spacing w:val="40"/>
          <w:sz w:val="16"/>
        </w:rPr>
        <w:t xml:space="preserve"> </w:t>
      </w:r>
      <w:r>
        <w:rPr>
          <w:sz w:val="16"/>
        </w:rPr>
        <w:t>algorithm with hierarchical evaluation strategy for hyperparameter</w:t>
      </w:r>
      <w:r>
        <w:rPr>
          <w:spacing w:val="40"/>
          <w:sz w:val="16"/>
        </w:rPr>
        <w:t xml:space="preserve"> </w:t>
      </w:r>
      <w:proofErr w:type="spellStart"/>
      <w:r>
        <w:rPr>
          <w:sz w:val="16"/>
        </w:rPr>
        <w:t>optimisation</w:t>
      </w:r>
      <w:proofErr w:type="spellEnd"/>
      <w:r>
        <w:rPr>
          <w:sz w:val="16"/>
        </w:rPr>
        <w:t xml:space="preserve"> of graph neural networks,” 2021. [Online]. Available:</w:t>
      </w:r>
      <w:r>
        <w:rPr>
          <w:spacing w:val="40"/>
          <w:sz w:val="16"/>
        </w:rPr>
        <w:t xml:space="preserve"> </w:t>
      </w:r>
      <w:r>
        <w:rPr>
          <w:spacing w:val="-2"/>
          <w:sz w:val="16"/>
        </w:rPr>
        <w:t>https://arxiv.org/abs/2101.09300</w:t>
      </w:r>
    </w:p>
    <w:p w14:paraId="362FBE13" w14:textId="77777777" w:rsidR="00DB4E42" w:rsidRDefault="00EE7020">
      <w:pPr>
        <w:pStyle w:val="ListParagraph"/>
        <w:numPr>
          <w:ilvl w:val="0"/>
          <w:numId w:val="1"/>
        </w:numPr>
        <w:tabs>
          <w:tab w:val="left" w:pos="485"/>
        </w:tabs>
        <w:spacing w:before="25" w:line="232" w:lineRule="auto"/>
        <w:ind w:right="38" w:hanging="366"/>
        <w:jc w:val="both"/>
        <w:rPr>
          <w:sz w:val="16"/>
        </w:rPr>
      </w:pPr>
      <w:r>
        <w:rPr>
          <w:sz w:val="16"/>
        </w:rPr>
        <w:t xml:space="preserve">Y. </w:t>
      </w:r>
      <w:proofErr w:type="spellStart"/>
      <w:r>
        <w:rPr>
          <w:sz w:val="16"/>
        </w:rPr>
        <w:t>Jaafra</w:t>
      </w:r>
      <w:proofErr w:type="spellEnd"/>
      <w:r>
        <w:rPr>
          <w:sz w:val="16"/>
        </w:rPr>
        <w:t xml:space="preserve">, J. Luc Laurent, A. </w:t>
      </w:r>
      <w:proofErr w:type="spellStart"/>
      <w:r>
        <w:rPr>
          <w:sz w:val="16"/>
        </w:rPr>
        <w:t>Deruyver</w:t>
      </w:r>
      <w:proofErr w:type="spellEnd"/>
      <w:r>
        <w:rPr>
          <w:sz w:val="16"/>
        </w:rPr>
        <w:t xml:space="preserve">, and M. Saber </w:t>
      </w:r>
      <w:proofErr w:type="spellStart"/>
      <w:r>
        <w:rPr>
          <w:sz w:val="16"/>
        </w:rPr>
        <w:t>N</w:t>
      </w:r>
      <w:r>
        <w:rPr>
          <w:sz w:val="16"/>
        </w:rPr>
        <w:t>aceur</w:t>
      </w:r>
      <w:proofErr w:type="spellEnd"/>
      <w:r>
        <w:rPr>
          <w:sz w:val="16"/>
        </w:rPr>
        <w:t>,</w:t>
      </w:r>
      <w:r>
        <w:rPr>
          <w:spacing w:val="40"/>
          <w:sz w:val="16"/>
        </w:rPr>
        <w:t xml:space="preserve"> </w:t>
      </w:r>
      <w:r>
        <w:rPr>
          <w:sz w:val="16"/>
        </w:rPr>
        <w:t>“Reinforcement</w:t>
      </w:r>
      <w:r>
        <w:rPr>
          <w:spacing w:val="-10"/>
          <w:sz w:val="16"/>
        </w:rPr>
        <w:t xml:space="preserve"> </w:t>
      </w:r>
      <w:r>
        <w:rPr>
          <w:sz w:val="16"/>
        </w:rPr>
        <w:t>learning</w:t>
      </w:r>
      <w:r>
        <w:rPr>
          <w:spacing w:val="-10"/>
          <w:sz w:val="16"/>
        </w:rPr>
        <w:t xml:space="preserve"> </w:t>
      </w:r>
      <w:r>
        <w:rPr>
          <w:sz w:val="16"/>
        </w:rPr>
        <w:t>for</w:t>
      </w:r>
      <w:r>
        <w:rPr>
          <w:spacing w:val="-10"/>
          <w:sz w:val="16"/>
        </w:rPr>
        <w:t xml:space="preserve"> </w:t>
      </w:r>
      <w:r>
        <w:rPr>
          <w:sz w:val="16"/>
        </w:rPr>
        <w:t>neural</w:t>
      </w:r>
      <w:r>
        <w:rPr>
          <w:spacing w:val="-10"/>
          <w:sz w:val="16"/>
        </w:rPr>
        <w:t xml:space="preserve"> </w:t>
      </w:r>
      <w:r>
        <w:rPr>
          <w:sz w:val="16"/>
        </w:rPr>
        <w:t>architecture</w:t>
      </w:r>
      <w:r>
        <w:rPr>
          <w:spacing w:val="-10"/>
          <w:sz w:val="16"/>
        </w:rPr>
        <w:t xml:space="preserve"> </w:t>
      </w:r>
      <w:r>
        <w:rPr>
          <w:sz w:val="16"/>
        </w:rPr>
        <w:t>search:</w:t>
      </w:r>
      <w:r>
        <w:rPr>
          <w:spacing w:val="-10"/>
          <w:sz w:val="16"/>
        </w:rPr>
        <w:t xml:space="preserve"> </w:t>
      </w:r>
      <w:r>
        <w:rPr>
          <w:sz w:val="16"/>
        </w:rPr>
        <w:t>A</w:t>
      </w:r>
      <w:r>
        <w:rPr>
          <w:spacing w:val="-10"/>
          <w:sz w:val="16"/>
        </w:rPr>
        <w:t xml:space="preserve"> </w:t>
      </w:r>
      <w:r>
        <w:rPr>
          <w:sz w:val="16"/>
        </w:rPr>
        <w:t>review,”</w:t>
      </w:r>
      <w:r>
        <w:rPr>
          <w:spacing w:val="-10"/>
          <w:sz w:val="16"/>
        </w:rPr>
        <w:t xml:space="preserve"> </w:t>
      </w:r>
      <w:r>
        <w:rPr>
          <w:i/>
          <w:sz w:val="16"/>
        </w:rPr>
        <w:t>Image</w:t>
      </w:r>
      <w:r>
        <w:rPr>
          <w:i/>
          <w:spacing w:val="40"/>
          <w:sz w:val="16"/>
        </w:rPr>
        <w:t xml:space="preserve"> </w:t>
      </w:r>
      <w:r>
        <w:rPr>
          <w:i/>
          <w:sz w:val="16"/>
        </w:rPr>
        <w:t>and Vision Computing</w:t>
      </w:r>
      <w:r>
        <w:rPr>
          <w:sz w:val="16"/>
        </w:rPr>
        <w:t>, vol. 89, pp. 57–66, 2019. [Online]. Available:</w:t>
      </w:r>
      <w:r>
        <w:rPr>
          <w:spacing w:val="40"/>
          <w:sz w:val="16"/>
        </w:rPr>
        <w:t xml:space="preserve"> </w:t>
      </w:r>
      <w:hyperlink r:id="rId24">
        <w:r>
          <w:rPr>
            <w:spacing w:val="-2"/>
            <w:sz w:val="16"/>
          </w:rPr>
          <w:t>https://www.sciencedirect.com/science/article/pii/S0262885619300885</w:t>
        </w:r>
      </w:hyperlink>
    </w:p>
    <w:p w14:paraId="609BBA63" w14:textId="77777777" w:rsidR="00DB4E42" w:rsidRDefault="00EE7020">
      <w:pPr>
        <w:pStyle w:val="ListParagraph"/>
        <w:numPr>
          <w:ilvl w:val="0"/>
          <w:numId w:val="1"/>
        </w:numPr>
        <w:tabs>
          <w:tab w:val="left" w:pos="485"/>
        </w:tabs>
        <w:spacing w:before="25" w:line="232" w:lineRule="auto"/>
        <w:ind w:right="38" w:hanging="366"/>
        <w:jc w:val="both"/>
        <w:rPr>
          <w:sz w:val="16"/>
        </w:rPr>
      </w:pPr>
      <w:r>
        <w:rPr>
          <w:sz w:val="16"/>
        </w:rPr>
        <w:t xml:space="preserve">Y. Liu, Y. Sun, B. </w:t>
      </w:r>
      <w:proofErr w:type="spellStart"/>
      <w:r>
        <w:rPr>
          <w:sz w:val="16"/>
        </w:rPr>
        <w:t>Xue</w:t>
      </w:r>
      <w:proofErr w:type="spellEnd"/>
      <w:r>
        <w:rPr>
          <w:sz w:val="16"/>
        </w:rPr>
        <w:t>, M. Zhang, G. G. Yen, and K. C. Tan, “A</w:t>
      </w:r>
      <w:r>
        <w:rPr>
          <w:spacing w:val="80"/>
          <w:sz w:val="16"/>
        </w:rPr>
        <w:t xml:space="preserve"> </w:t>
      </w:r>
      <w:r>
        <w:rPr>
          <w:sz w:val="16"/>
        </w:rPr>
        <w:t>survey on evolutionary neural architectur</w:t>
      </w:r>
      <w:r>
        <w:rPr>
          <w:sz w:val="16"/>
        </w:rPr>
        <w:t xml:space="preserve">e search,” </w:t>
      </w:r>
      <w:r>
        <w:rPr>
          <w:i/>
          <w:sz w:val="16"/>
        </w:rPr>
        <w:t>IEEE Transactions</w:t>
      </w:r>
      <w:r>
        <w:rPr>
          <w:i/>
          <w:spacing w:val="40"/>
          <w:sz w:val="16"/>
        </w:rPr>
        <w:t xml:space="preserve"> </w:t>
      </w:r>
      <w:r>
        <w:rPr>
          <w:i/>
          <w:sz w:val="16"/>
        </w:rPr>
        <w:t>on Neural Networks and Learning Systems</w:t>
      </w:r>
      <w:r>
        <w:rPr>
          <w:sz w:val="16"/>
        </w:rPr>
        <w:t>, pp. 1–21, 2021.</w:t>
      </w:r>
    </w:p>
    <w:p w14:paraId="514A5FD9" w14:textId="77777777" w:rsidR="00DB4E42" w:rsidRDefault="00EE7020">
      <w:pPr>
        <w:pStyle w:val="ListParagraph"/>
        <w:numPr>
          <w:ilvl w:val="0"/>
          <w:numId w:val="1"/>
        </w:numPr>
        <w:tabs>
          <w:tab w:val="left" w:pos="485"/>
        </w:tabs>
        <w:spacing w:before="23" w:line="232" w:lineRule="auto"/>
        <w:ind w:right="38" w:hanging="366"/>
        <w:jc w:val="both"/>
        <w:rPr>
          <w:sz w:val="16"/>
        </w:rPr>
      </w:pPr>
      <w:r>
        <w:rPr>
          <w:sz w:val="16"/>
        </w:rPr>
        <w:t>X. Dong and Y. Yang, “One-shot neural architecture search via self-</w:t>
      </w:r>
      <w:r>
        <w:rPr>
          <w:spacing w:val="40"/>
          <w:sz w:val="16"/>
        </w:rPr>
        <w:t xml:space="preserve"> </w:t>
      </w:r>
      <w:r>
        <w:rPr>
          <w:sz w:val="16"/>
        </w:rPr>
        <w:t xml:space="preserve">evaluated template network,” in </w:t>
      </w:r>
      <w:r>
        <w:rPr>
          <w:i/>
          <w:sz w:val="16"/>
        </w:rPr>
        <w:t>Proceedings of the IEEE/CVF Interna-</w:t>
      </w:r>
      <w:r>
        <w:rPr>
          <w:i/>
          <w:spacing w:val="40"/>
          <w:sz w:val="16"/>
        </w:rPr>
        <w:t xml:space="preserve"> </w:t>
      </w:r>
      <w:proofErr w:type="spellStart"/>
      <w:r>
        <w:rPr>
          <w:i/>
          <w:sz w:val="16"/>
        </w:rPr>
        <w:t>tional</w:t>
      </w:r>
      <w:proofErr w:type="spellEnd"/>
      <w:r>
        <w:rPr>
          <w:i/>
          <w:sz w:val="16"/>
        </w:rPr>
        <w:t xml:space="preserve"> Conference on Computer Vis</w:t>
      </w:r>
      <w:r>
        <w:rPr>
          <w:i/>
          <w:sz w:val="16"/>
        </w:rPr>
        <w:t>ion (ICCV)</w:t>
      </w:r>
      <w:r>
        <w:rPr>
          <w:sz w:val="16"/>
        </w:rPr>
        <w:t>, October 2019.</w:t>
      </w:r>
    </w:p>
    <w:p w14:paraId="2D4BF9A6" w14:textId="77777777" w:rsidR="00DB4E42" w:rsidRDefault="00EE7020">
      <w:pPr>
        <w:pStyle w:val="ListParagraph"/>
        <w:numPr>
          <w:ilvl w:val="0"/>
          <w:numId w:val="1"/>
        </w:numPr>
        <w:tabs>
          <w:tab w:val="left" w:pos="485"/>
        </w:tabs>
        <w:spacing w:before="19" w:line="182" w:lineRule="exact"/>
        <w:ind w:right="0" w:hanging="366"/>
        <w:jc w:val="both"/>
        <w:rPr>
          <w:sz w:val="16"/>
        </w:rPr>
      </w:pPr>
      <w:r>
        <w:rPr>
          <w:sz w:val="16"/>
        </w:rPr>
        <w:t>Y.</w:t>
      </w:r>
      <w:r>
        <w:rPr>
          <w:spacing w:val="53"/>
          <w:sz w:val="16"/>
        </w:rPr>
        <w:t xml:space="preserve"> </w:t>
      </w:r>
      <w:r>
        <w:rPr>
          <w:sz w:val="16"/>
        </w:rPr>
        <w:t>Chen,</w:t>
      </w:r>
      <w:r>
        <w:rPr>
          <w:spacing w:val="54"/>
          <w:sz w:val="16"/>
        </w:rPr>
        <w:t xml:space="preserve"> </w:t>
      </w:r>
      <w:r>
        <w:rPr>
          <w:sz w:val="16"/>
        </w:rPr>
        <w:t>G.</w:t>
      </w:r>
      <w:r>
        <w:rPr>
          <w:spacing w:val="53"/>
          <w:sz w:val="16"/>
        </w:rPr>
        <w:t xml:space="preserve"> </w:t>
      </w:r>
      <w:r>
        <w:rPr>
          <w:sz w:val="16"/>
        </w:rPr>
        <w:t>Meng,</w:t>
      </w:r>
      <w:r>
        <w:rPr>
          <w:spacing w:val="54"/>
          <w:sz w:val="16"/>
        </w:rPr>
        <w:t xml:space="preserve"> </w:t>
      </w:r>
      <w:r>
        <w:rPr>
          <w:sz w:val="16"/>
        </w:rPr>
        <w:t>Q.</w:t>
      </w:r>
      <w:r>
        <w:rPr>
          <w:spacing w:val="53"/>
          <w:sz w:val="16"/>
        </w:rPr>
        <w:t xml:space="preserve"> </w:t>
      </w:r>
      <w:r>
        <w:rPr>
          <w:sz w:val="16"/>
        </w:rPr>
        <w:t>Zhang,</w:t>
      </w:r>
      <w:r>
        <w:rPr>
          <w:spacing w:val="54"/>
          <w:sz w:val="16"/>
        </w:rPr>
        <w:t xml:space="preserve"> </w:t>
      </w:r>
      <w:r>
        <w:rPr>
          <w:sz w:val="16"/>
        </w:rPr>
        <w:t>S.</w:t>
      </w:r>
      <w:r>
        <w:rPr>
          <w:spacing w:val="53"/>
          <w:sz w:val="16"/>
        </w:rPr>
        <w:t xml:space="preserve"> </w:t>
      </w:r>
      <w:r>
        <w:rPr>
          <w:sz w:val="16"/>
        </w:rPr>
        <w:t>Xiang,</w:t>
      </w:r>
      <w:r>
        <w:rPr>
          <w:spacing w:val="54"/>
          <w:sz w:val="16"/>
        </w:rPr>
        <w:t xml:space="preserve"> </w:t>
      </w:r>
      <w:r>
        <w:rPr>
          <w:sz w:val="16"/>
        </w:rPr>
        <w:t>C.</w:t>
      </w:r>
      <w:r>
        <w:rPr>
          <w:spacing w:val="53"/>
          <w:sz w:val="16"/>
        </w:rPr>
        <w:t xml:space="preserve"> </w:t>
      </w:r>
      <w:r>
        <w:rPr>
          <w:sz w:val="16"/>
        </w:rPr>
        <w:t>Huang,</w:t>
      </w:r>
      <w:r>
        <w:rPr>
          <w:spacing w:val="54"/>
          <w:sz w:val="16"/>
        </w:rPr>
        <w:t xml:space="preserve"> </w:t>
      </w:r>
      <w:r>
        <w:rPr>
          <w:sz w:val="16"/>
        </w:rPr>
        <w:t>L.</w:t>
      </w:r>
      <w:r>
        <w:rPr>
          <w:spacing w:val="53"/>
          <w:sz w:val="16"/>
        </w:rPr>
        <w:t xml:space="preserve"> </w:t>
      </w:r>
      <w:r>
        <w:rPr>
          <w:sz w:val="16"/>
        </w:rPr>
        <w:t>Mu,</w:t>
      </w:r>
      <w:r>
        <w:rPr>
          <w:spacing w:val="54"/>
          <w:sz w:val="16"/>
        </w:rPr>
        <w:t xml:space="preserve"> </w:t>
      </w:r>
      <w:r>
        <w:rPr>
          <w:spacing w:val="-5"/>
          <w:sz w:val="16"/>
        </w:rPr>
        <w:t>and</w:t>
      </w:r>
    </w:p>
    <w:p w14:paraId="56B52BC5" w14:textId="77777777" w:rsidR="00DB4E42" w:rsidRDefault="00EE7020">
      <w:pPr>
        <w:spacing w:before="3" w:line="232" w:lineRule="auto"/>
        <w:ind w:left="484" w:right="38"/>
        <w:jc w:val="both"/>
        <w:rPr>
          <w:sz w:val="16"/>
        </w:rPr>
      </w:pPr>
      <w:r>
        <w:rPr>
          <w:sz w:val="16"/>
        </w:rPr>
        <w:t>X. Wang, “</w:t>
      </w:r>
      <w:proofErr w:type="spellStart"/>
      <w:r>
        <w:rPr>
          <w:sz w:val="16"/>
        </w:rPr>
        <w:t>Renas</w:t>
      </w:r>
      <w:proofErr w:type="spellEnd"/>
      <w:r>
        <w:rPr>
          <w:sz w:val="16"/>
        </w:rPr>
        <w:t>: Reinforced evolutionary neural architecture search,”</w:t>
      </w:r>
      <w:r>
        <w:rPr>
          <w:spacing w:val="40"/>
          <w:sz w:val="16"/>
        </w:rPr>
        <w:t xml:space="preserve"> </w:t>
      </w:r>
      <w:r>
        <w:rPr>
          <w:sz w:val="16"/>
        </w:rPr>
        <w:t xml:space="preserve">in </w:t>
      </w:r>
      <w:r>
        <w:rPr>
          <w:i/>
          <w:sz w:val="16"/>
        </w:rPr>
        <w:t>Proceedings of the IEEE/CVF Conference on Computer Vision and</w:t>
      </w:r>
      <w:r>
        <w:rPr>
          <w:i/>
          <w:spacing w:val="40"/>
          <w:sz w:val="16"/>
        </w:rPr>
        <w:t xml:space="preserve"> </w:t>
      </w:r>
      <w:r>
        <w:rPr>
          <w:i/>
          <w:sz w:val="16"/>
        </w:rPr>
        <w:t>Pattern Recognition (CVPR)</w:t>
      </w:r>
      <w:r>
        <w:rPr>
          <w:sz w:val="16"/>
        </w:rPr>
        <w:t>, June 2019.</w:t>
      </w:r>
    </w:p>
    <w:p w14:paraId="7F5D15EE" w14:textId="77777777" w:rsidR="00DB4E42" w:rsidRDefault="00EE7020">
      <w:pPr>
        <w:pStyle w:val="ListParagraph"/>
        <w:numPr>
          <w:ilvl w:val="0"/>
          <w:numId w:val="1"/>
        </w:numPr>
        <w:tabs>
          <w:tab w:val="left" w:pos="485"/>
        </w:tabs>
        <w:spacing w:before="19" w:line="182" w:lineRule="exact"/>
        <w:ind w:right="0" w:hanging="366"/>
        <w:jc w:val="both"/>
        <w:rPr>
          <w:sz w:val="16"/>
        </w:rPr>
      </w:pPr>
      <w:r>
        <w:rPr>
          <w:sz w:val="16"/>
        </w:rPr>
        <w:t>M.</w:t>
      </w:r>
      <w:r>
        <w:rPr>
          <w:spacing w:val="38"/>
          <w:sz w:val="16"/>
        </w:rPr>
        <w:t xml:space="preserve"> </w:t>
      </w:r>
      <w:r>
        <w:rPr>
          <w:sz w:val="16"/>
        </w:rPr>
        <w:t>Shi,</w:t>
      </w:r>
      <w:r>
        <w:rPr>
          <w:spacing w:val="39"/>
          <w:sz w:val="16"/>
        </w:rPr>
        <w:t xml:space="preserve"> </w:t>
      </w:r>
      <w:r>
        <w:rPr>
          <w:sz w:val="16"/>
        </w:rPr>
        <w:t>D.</w:t>
      </w:r>
      <w:r>
        <w:rPr>
          <w:spacing w:val="38"/>
          <w:sz w:val="16"/>
        </w:rPr>
        <w:t xml:space="preserve"> </w:t>
      </w:r>
      <w:r>
        <w:rPr>
          <w:sz w:val="16"/>
        </w:rPr>
        <w:t>A.</w:t>
      </w:r>
      <w:r>
        <w:rPr>
          <w:spacing w:val="39"/>
          <w:sz w:val="16"/>
        </w:rPr>
        <w:t xml:space="preserve"> </w:t>
      </w:r>
      <w:r>
        <w:rPr>
          <w:sz w:val="16"/>
        </w:rPr>
        <w:t>Wilson,</w:t>
      </w:r>
      <w:r>
        <w:rPr>
          <w:spacing w:val="39"/>
          <w:sz w:val="16"/>
        </w:rPr>
        <w:t xml:space="preserve"> </w:t>
      </w:r>
      <w:r>
        <w:rPr>
          <w:sz w:val="16"/>
        </w:rPr>
        <w:t>X.</w:t>
      </w:r>
      <w:r>
        <w:rPr>
          <w:spacing w:val="38"/>
          <w:sz w:val="16"/>
        </w:rPr>
        <w:t xml:space="preserve"> </w:t>
      </w:r>
      <w:r>
        <w:rPr>
          <w:sz w:val="16"/>
        </w:rPr>
        <w:t>Zhu,</w:t>
      </w:r>
      <w:r>
        <w:rPr>
          <w:spacing w:val="39"/>
          <w:sz w:val="16"/>
        </w:rPr>
        <w:t xml:space="preserve"> </w:t>
      </w:r>
      <w:r>
        <w:rPr>
          <w:sz w:val="16"/>
        </w:rPr>
        <w:t>Y.</w:t>
      </w:r>
      <w:r>
        <w:rPr>
          <w:spacing w:val="39"/>
          <w:sz w:val="16"/>
        </w:rPr>
        <w:t xml:space="preserve"> </w:t>
      </w:r>
      <w:r>
        <w:rPr>
          <w:sz w:val="16"/>
        </w:rPr>
        <w:t>Huang,</w:t>
      </w:r>
      <w:r>
        <w:rPr>
          <w:spacing w:val="38"/>
          <w:sz w:val="16"/>
        </w:rPr>
        <w:t xml:space="preserve"> </w:t>
      </w:r>
      <w:r>
        <w:rPr>
          <w:sz w:val="16"/>
        </w:rPr>
        <w:t>Y.</w:t>
      </w:r>
      <w:r>
        <w:rPr>
          <w:spacing w:val="39"/>
          <w:sz w:val="16"/>
        </w:rPr>
        <w:t xml:space="preserve"> </w:t>
      </w:r>
      <w:r>
        <w:rPr>
          <w:sz w:val="16"/>
        </w:rPr>
        <w:t>Zhuang,</w:t>
      </w:r>
      <w:r>
        <w:rPr>
          <w:spacing w:val="39"/>
          <w:sz w:val="16"/>
        </w:rPr>
        <w:t xml:space="preserve"> </w:t>
      </w:r>
      <w:r>
        <w:rPr>
          <w:sz w:val="16"/>
        </w:rPr>
        <w:t>J.</w:t>
      </w:r>
      <w:r>
        <w:rPr>
          <w:spacing w:val="38"/>
          <w:sz w:val="16"/>
        </w:rPr>
        <w:t xml:space="preserve"> </w:t>
      </w:r>
      <w:r>
        <w:rPr>
          <w:sz w:val="16"/>
        </w:rPr>
        <w:t>Liu,</w:t>
      </w:r>
      <w:r>
        <w:rPr>
          <w:spacing w:val="39"/>
          <w:sz w:val="16"/>
        </w:rPr>
        <w:t xml:space="preserve"> </w:t>
      </w:r>
      <w:r>
        <w:rPr>
          <w:spacing w:val="-5"/>
          <w:sz w:val="16"/>
        </w:rPr>
        <w:t>and</w:t>
      </w:r>
    </w:p>
    <w:p w14:paraId="311F44D9" w14:textId="77777777" w:rsidR="00DB4E42" w:rsidRDefault="00EE7020">
      <w:pPr>
        <w:spacing w:before="2" w:line="232" w:lineRule="auto"/>
        <w:ind w:left="484" w:right="38"/>
        <w:jc w:val="both"/>
        <w:rPr>
          <w:sz w:val="16"/>
        </w:rPr>
      </w:pPr>
      <w:r>
        <w:rPr>
          <w:sz w:val="16"/>
        </w:rPr>
        <w:t>Y. Tang, “Evolutionary architecture search for graph neural networks,”</w:t>
      </w:r>
      <w:r>
        <w:rPr>
          <w:spacing w:val="40"/>
          <w:sz w:val="16"/>
        </w:rPr>
        <w:t xml:space="preserve"> </w:t>
      </w:r>
      <w:r>
        <w:rPr>
          <w:sz w:val="16"/>
        </w:rPr>
        <w:t>2020. [Online]. Available: https://arxiv.org/abs/2009.10199</w:t>
      </w:r>
    </w:p>
    <w:p w14:paraId="17A0F633" w14:textId="77777777" w:rsidR="00DB4E42" w:rsidRDefault="00EE7020">
      <w:pPr>
        <w:pStyle w:val="ListParagraph"/>
        <w:numPr>
          <w:ilvl w:val="0"/>
          <w:numId w:val="1"/>
        </w:numPr>
        <w:tabs>
          <w:tab w:val="left" w:pos="485"/>
        </w:tabs>
        <w:spacing w:before="23" w:line="232" w:lineRule="auto"/>
        <w:ind w:right="38" w:hanging="366"/>
        <w:jc w:val="both"/>
        <w:rPr>
          <w:sz w:val="16"/>
        </w:rPr>
      </w:pPr>
      <w:r>
        <w:rPr>
          <w:sz w:val="16"/>
        </w:rPr>
        <w:t>Y. Gao, H. Yang, P. Zhang, C. Zhou, and Y. Hu, “Graph neural</w:t>
      </w:r>
      <w:r>
        <w:rPr>
          <w:spacing w:val="40"/>
          <w:sz w:val="16"/>
        </w:rPr>
        <w:t xml:space="preserve"> </w:t>
      </w:r>
      <w:r>
        <w:rPr>
          <w:sz w:val="16"/>
        </w:rPr>
        <w:t xml:space="preserve">architecture search.” in </w:t>
      </w:r>
      <w:r>
        <w:rPr>
          <w:i/>
          <w:sz w:val="16"/>
        </w:rPr>
        <w:t>IJCAI</w:t>
      </w:r>
      <w:r>
        <w:rPr>
          <w:sz w:val="16"/>
        </w:rPr>
        <w:t>, vol. 20, 2020, pp. 1403–1409.</w:t>
      </w:r>
    </w:p>
    <w:p w14:paraId="1511D34E" w14:textId="77777777" w:rsidR="00DB4E42" w:rsidRDefault="00EE7020">
      <w:pPr>
        <w:pStyle w:val="ListParagraph"/>
        <w:numPr>
          <w:ilvl w:val="0"/>
          <w:numId w:val="1"/>
        </w:numPr>
        <w:tabs>
          <w:tab w:val="left" w:pos="485"/>
        </w:tabs>
        <w:spacing w:before="140" w:line="232" w:lineRule="auto"/>
        <w:ind w:hanging="366"/>
        <w:jc w:val="both"/>
        <w:rPr>
          <w:sz w:val="16"/>
        </w:rPr>
      </w:pPr>
      <w:r>
        <w:rPr>
          <w:w w:val="99"/>
          <w:sz w:val="16"/>
        </w:rPr>
        <w:br w:type="column"/>
      </w:r>
      <w:r>
        <w:rPr>
          <w:sz w:val="16"/>
        </w:rPr>
        <w:t>K</w:t>
      </w:r>
      <w:r>
        <w:rPr>
          <w:sz w:val="16"/>
        </w:rPr>
        <w:t>. Zhou, Q. Song, X. Huang, and X. Hu, “Auto-</w:t>
      </w:r>
      <w:proofErr w:type="spellStart"/>
      <w:r>
        <w:rPr>
          <w:sz w:val="16"/>
        </w:rPr>
        <w:t>gnn</w:t>
      </w:r>
      <w:proofErr w:type="spellEnd"/>
      <w:r>
        <w:rPr>
          <w:sz w:val="16"/>
        </w:rPr>
        <w:t>: Neural</w:t>
      </w:r>
      <w:r>
        <w:rPr>
          <w:spacing w:val="40"/>
          <w:sz w:val="16"/>
        </w:rPr>
        <w:t xml:space="preserve"> </w:t>
      </w:r>
      <w:r>
        <w:rPr>
          <w:sz w:val="16"/>
        </w:rPr>
        <w:t>architecture</w:t>
      </w:r>
      <w:r>
        <w:rPr>
          <w:spacing w:val="80"/>
          <w:sz w:val="16"/>
        </w:rPr>
        <w:t xml:space="preserve"> </w:t>
      </w:r>
      <w:r>
        <w:rPr>
          <w:sz w:val="16"/>
        </w:rPr>
        <w:t>search</w:t>
      </w:r>
      <w:r>
        <w:rPr>
          <w:spacing w:val="80"/>
          <w:sz w:val="16"/>
        </w:rPr>
        <w:t xml:space="preserve"> </w:t>
      </w:r>
      <w:r>
        <w:rPr>
          <w:sz w:val="16"/>
        </w:rPr>
        <w:t>of</w:t>
      </w:r>
      <w:r>
        <w:rPr>
          <w:spacing w:val="80"/>
          <w:sz w:val="16"/>
        </w:rPr>
        <w:t xml:space="preserve"> </w:t>
      </w:r>
      <w:r>
        <w:rPr>
          <w:sz w:val="16"/>
        </w:rPr>
        <w:t>graph</w:t>
      </w:r>
      <w:r>
        <w:rPr>
          <w:spacing w:val="80"/>
          <w:sz w:val="16"/>
        </w:rPr>
        <w:t xml:space="preserve"> </w:t>
      </w:r>
      <w:r>
        <w:rPr>
          <w:sz w:val="16"/>
        </w:rPr>
        <w:t>neural</w:t>
      </w:r>
      <w:r>
        <w:rPr>
          <w:spacing w:val="80"/>
          <w:sz w:val="16"/>
        </w:rPr>
        <w:t xml:space="preserve"> </w:t>
      </w:r>
      <w:r>
        <w:rPr>
          <w:sz w:val="16"/>
        </w:rPr>
        <w:t>networks,”</w:t>
      </w:r>
      <w:r>
        <w:rPr>
          <w:spacing w:val="80"/>
          <w:sz w:val="16"/>
        </w:rPr>
        <w:t xml:space="preserve"> </w:t>
      </w:r>
      <w:r>
        <w:rPr>
          <w:sz w:val="16"/>
        </w:rPr>
        <w:t>2019.</w:t>
      </w:r>
      <w:r>
        <w:rPr>
          <w:spacing w:val="91"/>
          <w:sz w:val="16"/>
        </w:rPr>
        <w:t xml:space="preserve"> </w:t>
      </w:r>
      <w:r>
        <w:rPr>
          <w:sz w:val="16"/>
        </w:rPr>
        <w:t>[Online].</w:t>
      </w:r>
    </w:p>
    <w:p w14:paraId="67E40377" w14:textId="77777777" w:rsidR="00DB4E42" w:rsidRDefault="00EE7020">
      <w:pPr>
        <w:spacing w:line="181" w:lineRule="exact"/>
        <w:ind w:left="484"/>
        <w:jc w:val="both"/>
        <w:rPr>
          <w:sz w:val="16"/>
        </w:rPr>
      </w:pPr>
      <w:r>
        <w:rPr>
          <w:spacing w:val="-2"/>
          <w:sz w:val="16"/>
        </w:rPr>
        <w:t>Available:</w:t>
      </w:r>
      <w:r>
        <w:rPr>
          <w:spacing w:val="12"/>
          <w:sz w:val="16"/>
        </w:rPr>
        <w:t xml:space="preserve"> </w:t>
      </w:r>
      <w:r>
        <w:rPr>
          <w:spacing w:val="-2"/>
          <w:sz w:val="16"/>
        </w:rPr>
        <w:t>https://arxiv.org/abs/1909.03184</w:t>
      </w:r>
    </w:p>
    <w:p w14:paraId="3165EBE9" w14:textId="77777777" w:rsidR="00DB4E42" w:rsidRDefault="00EE7020">
      <w:pPr>
        <w:pStyle w:val="ListParagraph"/>
        <w:numPr>
          <w:ilvl w:val="0"/>
          <w:numId w:val="1"/>
        </w:numPr>
        <w:tabs>
          <w:tab w:val="left" w:pos="485"/>
        </w:tabs>
        <w:spacing w:before="9" w:line="232" w:lineRule="auto"/>
        <w:ind w:hanging="366"/>
        <w:jc w:val="both"/>
        <w:rPr>
          <w:sz w:val="16"/>
        </w:rPr>
      </w:pPr>
      <w:r>
        <w:rPr>
          <w:sz w:val="16"/>
        </w:rPr>
        <w:t>Y. Gao, H. Yang, P. Zhang, C. Zhou, and Y. Hu, “</w:t>
      </w:r>
      <w:proofErr w:type="spellStart"/>
      <w:r>
        <w:rPr>
          <w:sz w:val="16"/>
        </w:rPr>
        <w:t>Graphnas</w:t>
      </w:r>
      <w:proofErr w:type="spellEnd"/>
      <w:r>
        <w:rPr>
          <w:sz w:val="16"/>
        </w:rPr>
        <w:t>: Graph</w:t>
      </w:r>
      <w:r>
        <w:rPr>
          <w:spacing w:val="40"/>
          <w:sz w:val="16"/>
        </w:rPr>
        <w:t xml:space="preserve"> </w:t>
      </w:r>
      <w:r>
        <w:rPr>
          <w:sz w:val="16"/>
        </w:rPr>
        <w:t>neural architecture search wi</w:t>
      </w:r>
      <w:r>
        <w:rPr>
          <w:sz w:val="16"/>
        </w:rPr>
        <w:t>th reinforcement learning,” 2019. [Online].</w:t>
      </w:r>
    </w:p>
    <w:p w14:paraId="2E1810E7" w14:textId="77777777" w:rsidR="00DB4E42" w:rsidRDefault="00EE7020">
      <w:pPr>
        <w:spacing w:line="181" w:lineRule="exact"/>
        <w:ind w:left="484"/>
        <w:jc w:val="both"/>
        <w:rPr>
          <w:sz w:val="16"/>
        </w:rPr>
      </w:pPr>
      <w:r>
        <w:rPr>
          <w:spacing w:val="-2"/>
          <w:sz w:val="16"/>
        </w:rPr>
        <w:t>Available:</w:t>
      </w:r>
      <w:r>
        <w:rPr>
          <w:spacing w:val="12"/>
          <w:sz w:val="16"/>
        </w:rPr>
        <w:t xml:space="preserve"> </w:t>
      </w:r>
      <w:r>
        <w:rPr>
          <w:spacing w:val="-2"/>
          <w:sz w:val="16"/>
        </w:rPr>
        <w:t>https://arxiv.org/abs/1904.09981</w:t>
      </w:r>
    </w:p>
    <w:p w14:paraId="6C4D3DCA" w14:textId="77777777" w:rsidR="00DB4E42" w:rsidRDefault="00EE7020">
      <w:pPr>
        <w:pStyle w:val="ListParagraph"/>
        <w:numPr>
          <w:ilvl w:val="0"/>
          <w:numId w:val="1"/>
        </w:numPr>
        <w:tabs>
          <w:tab w:val="left" w:pos="485"/>
        </w:tabs>
        <w:spacing w:before="8" w:line="232" w:lineRule="auto"/>
        <w:ind w:hanging="366"/>
        <w:jc w:val="both"/>
        <w:rPr>
          <w:sz w:val="16"/>
        </w:rPr>
      </w:pPr>
      <w:r>
        <w:rPr>
          <w:sz w:val="16"/>
        </w:rPr>
        <w:t xml:space="preserve">T. Elsken, J. H. Metzen, and F. </w:t>
      </w:r>
      <w:proofErr w:type="spellStart"/>
      <w:r>
        <w:rPr>
          <w:sz w:val="16"/>
        </w:rPr>
        <w:t>Hutter</w:t>
      </w:r>
      <w:proofErr w:type="spellEnd"/>
      <w:r>
        <w:rPr>
          <w:sz w:val="16"/>
        </w:rPr>
        <w:t>, “Neural architecture search: A</w:t>
      </w:r>
      <w:r>
        <w:rPr>
          <w:spacing w:val="40"/>
          <w:sz w:val="16"/>
        </w:rPr>
        <w:t xml:space="preserve"> </w:t>
      </w:r>
      <w:r>
        <w:rPr>
          <w:sz w:val="16"/>
        </w:rPr>
        <w:t xml:space="preserve">survey,” </w:t>
      </w:r>
      <w:r>
        <w:rPr>
          <w:i/>
          <w:sz w:val="16"/>
        </w:rPr>
        <w:t>The Journal of Machine Learning Research</w:t>
      </w:r>
      <w:r>
        <w:rPr>
          <w:sz w:val="16"/>
        </w:rPr>
        <w:t>, vol. 20, no. 1, pp.</w:t>
      </w:r>
      <w:r>
        <w:rPr>
          <w:spacing w:val="40"/>
          <w:sz w:val="16"/>
        </w:rPr>
        <w:t xml:space="preserve"> </w:t>
      </w:r>
      <w:r>
        <w:rPr>
          <w:sz w:val="16"/>
        </w:rPr>
        <w:t>1997–2017, 2019.</w:t>
      </w:r>
    </w:p>
    <w:p w14:paraId="6A486059" w14:textId="77777777" w:rsidR="00DB4E42" w:rsidRDefault="00EE7020">
      <w:pPr>
        <w:pStyle w:val="ListParagraph"/>
        <w:numPr>
          <w:ilvl w:val="0"/>
          <w:numId w:val="1"/>
        </w:numPr>
        <w:tabs>
          <w:tab w:val="left" w:pos="485"/>
        </w:tabs>
        <w:spacing w:before="11" w:line="232" w:lineRule="auto"/>
        <w:ind w:hanging="366"/>
        <w:jc w:val="both"/>
        <w:rPr>
          <w:sz w:val="16"/>
        </w:rPr>
      </w:pPr>
      <w:r>
        <w:rPr>
          <w:sz w:val="16"/>
        </w:rPr>
        <w:t xml:space="preserve">A. Khan, A. </w:t>
      </w:r>
      <w:proofErr w:type="spellStart"/>
      <w:r>
        <w:rPr>
          <w:sz w:val="16"/>
        </w:rPr>
        <w:t>Sohail</w:t>
      </w:r>
      <w:proofErr w:type="spellEnd"/>
      <w:r>
        <w:rPr>
          <w:sz w:val="16"/>
        </w:rPr>
        <w:t xml:space="preserve">, U. </w:t>
      </w:r>
      <w:proofErr w:type="spellStart"/>
      <w:r>
        <w:rPr>
          <w:sz w:val="16"/>
        </w:rPr>
        <w:t>Zahoora</w:t>
      </w:r>
      <w:proofErr w:type="spellEnd"/>
      <w:r>
        <w:rPr>
          <w:sz w:val="16"/>
        </w:rPr>
        <w:t>, and A. S. Qureshi, “A survey of the</w:t>
      </w:r>
      <w:r>
        <w:rPr>
          <w:spacing w:val="40"/>
          <w:sz w:val="16"/>
        </w:rPr>
        <w:t xml:space="preserve"> </w:t>
      </w:r>
      <w:r>
        <w:rPr>
          <w:sz w:val="16"/>
        </w:rPr>
        <w:t xml:space="preserve">recent architectures of deep convolutional neural networks,” </w:t>
      </w:r>
      <w:r>
        <w:rPr>
          <w:i/>
          <w:sz w:val="16"/>
        </w:rPr>
        <w:t>Artificial</w:t>
      </w:r>
      <w:r>
        <w:rPr>
          <w:i/>
          <w:spacing w:val="40"/>
          <w:sz w:val="16"/>
        </w:rPr>
        <w:t xml:space="preserve"> </w:t>
      </w:r>
      <w:r>
        <w:rPr>
          <w:i/>
          <w:sz w:val="16"/>
        </w:rPr>
        <w:t>Intelligence Review</w:t>
      </w:r>
      <w:r>
        <w:rPr>
          <w:sz w:val="16"/>
        </w:rPr>
        <w:t>, vol. 53, no. 8, pp. 5455–5516, Dec 2020. [Online].</w:t>
      </w:r>
    </w:p>
    <w:p w14:paraId="75A51ACF" w14:textId="77777777" w:rsidR="00DB4E42" w:rsidRDefault="00EE7020">
      <w:pPr>
        <w:spacing w:line="182" w:lineRule="exact"/>
        <w:ind w:left="484"/>
        <w:jc w:val="both"/>
        <w:rPr>
          <w:sz w:val="16"/>
        </w:rPr>
      </w:pPr>
      <w:r>
        <w:rPr>
          <w:w w:val="95"/>
          <w:sz w:val="16"/>
        </w:rPr>
        <w:t>Available:</w:t>
      </w:r>
      <w:r>
        <w:rPr>
          <w:spacing w:val="60"/>
          <w:sz w:val="16"/>
        </w:rPr>
        <w:t xml:space="preserve">  </w:t>
      </w:r>
      <w:r>
        <w:rPr>
          <w:w w:val="95"/>
          <w:sz w:val="16"/>
        </w:rPr>
        <w:t>https://doi.org/10.1007/s10462-020-09825-</w:t>
      </w:r>
      <w:r>
        <w:rPr>
          <w:spacing w:val="-10"/>
          <w:w w:val="95"/>
          <w:sz w:val="16"/>
        </w:rPr>
        <w:t>6</w:t>
      </w:r>
    </w:p>
    <w:p w14:paraId="5A02674A" w14:textId="77777777" w:rsidR="00DB4E42" w:rsidRDefault="00EE7020">
      <w:pPr>
        <w:pStyle w:val="ListParagraph"/>
        <w:numPr>
          <w:ilvl w:val="0"/>
          <w:numId w:val="1"/>
        </w:numPr>
        <w:tabs>
          <w:tab w:val="left" w:pos="485"/>
        </w:tabs>
        <w:spacing w:before="8" w:line="232" w:lineRule="auto"/>
        <w:ind w:hanging="366"/>
        <w:jc w:val="both"/>
        <w:rPr>
          <w:sz w:val="16"/>
        </w:rPr>
      </w:pPr>
      <w:r>
        <w:rPr>
          <w:sz w:val="16"/>
        </w:rPr>
        <w:t xml:space="preserve">S. </w:t>
      </w:r>
      <w:proofErr w:type="spellStart"/>
      <w:r>
        <w:rPr>
          <w:sz w:val="16"/>
        </w:rPr>
        <w:t>Mirjalili</w:t>
      </w:r>
      <w:proofErr w:type="spellEnd"/>
      <w:r>
        <w:rPr>
          <w:sz w:val="16"/>
        </w:rPr>
        <w:t xml:space="preserve">, “Evolutionary algorithms and neural networks,” </w:t>
      </w:r>
      <w:r>
        <w:rPr>
          <w:i/>
          <w:sz w:val="16"/>
        </w:rPr>
        <w:t>Studies in</w:t>
      </w:r>
      <w:r>
        <w:rPr>
          <w:i/>
          <w:spacing w:val="40"/>
          <w:sz w:val="16"/>
        </w:rPr>
        <w:t xml:space="preserve"> </w:t>
      </w:r>
      <w:r>
        <w:rPr>
          <w:i/>
          <w:sz w:val="16"/>
        </w:rPr>
        <w:t>computational intelligence</w:t>
      </w:r>
      <w:r>
        <w:rPr>
          <w:sz w:val="16"/>
        </w:rPr>
        <w:t>, vol. 780, 2019.</w:t>
      </w:r>
    </w:p>
    <w:p w14:paraId="294177E6" w14:textId="77777777" w:rsidR="00DB4E42" w:rsidRDefault="00EE7020">
      <w:pPr>
        <w:pStyle w:val="ListParagraph"/>
        <w:numPr>
          <w:ilvl w:val="0"/>
          <w:numId w:val="1"/>
        </w:numPr>
        <w:tabs>
          <w:tab w:val="left" w:pos="485"/>
        </w:tabs>
        <w:spacing w:before="11" w:line="232" w:lineRule="auto"/>
        <w:ind w:hanging="366"/>
        <w:jc w:val="both"/>
        <w:rPr>
          <w:sz w:val="16"/>
        </w:rPr>
      </w:pPr>
      <w:r>
        <w:rPr>
          <w:sz w:val="16"/>
        </w:rPr>
        <w:t xml:space="preserve">A. </w:t>
      </w:r>
      <w:proofErr w:type="spellStart"/>
      <w:r>
        <w:rPr>
          <w:sz w:val="16"/>
        </w:rPr>
        <w:t>Bhandare</w:t>
      </w:r>
      <w:proofErr w:type="spellEnd"/>
      <w:r>
        <w:rPr>
          <w:sz w:val="16"/>
        </w:rPr>
        <w:t xml:space="preserve"> and D. Kaur, “Design</w:t>
      </w:r>
      <w:r>
        <w:rPr>
          <w:sz w:val="16"/>
        </w:rPr>
        <w:t>ing convolutional neural network</w:t>
      </w:r>
      <w:r>
        <w:rPr>
          <w:spacing w:val="40"/>
          <w:sz w:val="16"/>
        </w:rPr>
        <w:t xml:space="preserve"> </w:t>
      </w:r>
      <w:r>
        <w:rPr>
          <w:sz w:val="16"/>
        </w:rPr>
        <w:t xml:space="preserve">architecture using genetic algorithms,” </w:t>
      </w:r>
      <w:r>
        <w:rPr>
          <w:i/>
          <w:sz w:val="16"/>
        </w:rPr>
        <w:t>International Journal of</w:t>
      </w:r>
      <w:r>
        <w:rPr>
          <w:i/>
          <w:spacing w:val="40"/>
          <w:sz w:val="16"/>
        </w:rPr>
        <w:t xml:space="preserve"> </w:t>
      </w:r>
      <w:r>
        <w:rPr>
          <w:i/>
          <w:sz w:val="16"/>
        </w:rPr>
        <w:t>Advanced Network, Monitoring and Controls</w:t>
      </w:r>
      <w:r>
        <w:rPr>
          <w:sz w:val="16"/>
        </w:rPr>
        <w:t>, vol. 6, no. 3, pp. 26–35,</w:t>
      </w:r>
      <w:r>
        <w:rPr>
          <w:spacing w:val="40"/>
          <w:sz w:val="16"/>
        </w:rPr>
        <w:t xml:space="preserve"> </w:t>
      </w:r>
      <w:r>
        <w:rPr>
          <w:sz w:val="16"/>
        </w:rPr>
        <w:t>2021. [Online]. Available: https://doi.org/10.21307/ijanmc-2021-024</w:t>
      </w:r>
    </w:p>
    <w:p w14:paraId="4FA16940" w14:textId="77777777" w:rsidR="00DB4E42" w:rsidRDefault="00EE7020">
      <w:pPr>
        <w:pStyle w:val="ListParagraph"/>
        <w:numPr>
          <w:ilvl w:val="0"/>
          <w:numId w:val="1"/>
        </w:numPr>
        <w:tabs>
          <w:tab w:val="left" w:pos="485"/>
        </w:tabs>
        <w:spacing w:before="12" w:line="232" w:lineRule="auto"/>
        <w:ind w:hanging="366"/>
        <w:jc w:val="both"/>
        <w:rPr>
          <w:sz w:val="16"/>
        </w:rPr>
      </w:pPr>
      <w:r>
        <w:rPr>
          <w:sz w:val="16"/>
        </w:rPr>
        <w:t xml:space="preserve">X. Wang, Y. </w:t>
      </w:r>
      <w:proofErr w:type="spellStart"/>
      <w:r>
        <w:rPr>
          <w:sz w:val="16"/>
        </w:rPr>
        <w:t>Jin</w:t>
      </w:r>
      <w:proofErr w:type="spellEnd"/>
      <w:r>
        <w:rPr>
          <w:sz w:val="16"/>
        </w:rPr>
        <w:t xml:space="preserve">, and </w:t>
      </w:r>
      <w:r>
        <w:rPr>
          <w:sz w:val="16"/>
        </w:rPr>
        <w:t>K. Hao, “Evolving local plasticity rules for</w:t>
      </w:r>
      <w:r>
        <w:rPr>
          <w:spacing w:val="40"/>
          <w:sz w:val="16"/>
        </w:rPr>
        <w:t xml:space="preserve"> </w:t>
      </w:r>
      <w:r>
        <w:rPr>
          <w:sz w:val="16"/>
        </w:rPr>
        <w:t xml:space="preserve">synergistic learning in echo state networks,” </w:t>
      </w:r>
      <w:r>
        <w:rPr>
          <w:i/>
          <w:sz w:val="16"/>
        </w:rPr>
        <w:t>IEEE Transactions on</w:t>
      </w:r>
      <w:r>
        <w:rPr>
          <w:i/>
          <w:spacing w:val="40"/>
          <w:sz w:val="16"/>
        </w:rPr>
        <w:t xml:space="preserve"> </w:t>
      </w:r>
      <w:r>
        <w:rPr>
          <w:i/>
          <w:sz w:val="16"/>
        </w:rPr>
        <w:t>Neural Networks and Learning Systems</w:t>
      </w:r>
      <w:r>
        <w:rPr>
          <w:sz w:val="16"/>
        </w:rPr>
        <w:t>, vol. 31, no. 4, pp. 1363–1374,</w:t>
      </w:r>
      <w:r>
        <w:rPr>
          <w:spacing w:val="40"/>
          <w:sz w:val="16"/>
        </w:rPr>
        <w:t xml:space="preserve"> </w:t>
      </w:r>
      <w:r>
        <w:rPr>
          <w:spacing w:val="-2"/>
          <w:sz w:val="16"/>
        </w:rPr>
        <w:t>2020.</w:t>
      </w:r>
    </w:p>
    <w:p w14:paraId="7E4FAD03" w14:textId="77777777" w:rsidR="00DB4E42" w:rsidRDefault="00EE7020">
      <w:pPr>
        <w:pStyle w:val="ListParagraph"/>
        <w:numPr>
          <w:ilvl w:val="0"/>
          <w:numId w:val="1"/>
        </w:numPr>
        <w:tabs>
          <w:tab w:val="left" w:pos="485"/>
        </w:tabs>
        <w:spacing w:before="12" w:line="232" w:lineRule="auto"/>
        <w:ind w:hanging="366"/>
        <w:jc w:val="both"/>
        <w:rPr>
          <w:sz w:val="16"/>
        </w:rPr>
      </w:pPr>
      <w:r>
        <w:rPr>
          <w:sz w:val="16"/>
        </w:rPr>
        <w:t>Y.</w:t>
      </w:r>
      <w:r>
        <w:rPr>
          <w:spacing w:val="-2"/>
          <w:sz w:val="16"/>
        </w:rPr>
        <w:t xml:space="preserve"> </w:t>
      </w:r>
      <w:r>
        <w:rPr>
          <w:sz w:val="16"/>
        </w:rPr>
        <w:t>Sun,</w:t>
      </w:r>
      <w:r>
        <w:rPr>
          <w:spacing w:val="-2"/>
          <w:sz w:val="16"/>
        </w:rPr>
        <w:t xml:space="preserve"> </w:t>
      </w:r>
      <w:r>
        <w:rPr>
          <w:sz w:val="16"/>
        </w:rPr>
        <w:t>H.</w:t>
      </w:r>
      <w:r>
        <w:rPr>
          <w:spacing w:val="-2"/>
          <w:sz w:val="16"/>
        </w:rPr>
        <w:t xml:space="preserve"> </w:t>
      </w:r>
      <w:r>
        <w:rPr>
          <w:sz w:val="16"/>
        </w:rPr>
        <w:t>Wang,</w:t>
      </w:r>
      <w:r>
        <w:rPr>
          <w:spacing w:val="-2"/>
          <w:sz w:val="16"/>
        </w:rPr>
        <w:t xml:space="preserve"> </w:t>
      </w:r>
      <w:r>
        <w:rPr>
          <w:sz w:val="16"/>
        </w:rPr>
        <w:t>B.</w:t>
      </w:r>
      <w:r>
        <w:rPr>
          <w:spacing w:val="-2"/>
          <w:sz w:val="16"/>
        </w:rPr>
        <w:t xml:space="preserve"> </w:t>
      </w:r>
      <w:proofErr w:type="spellStart"/>
      <w:r>
        <w:rPr>
          <w:sz w:val="16"/>
        </w:rPr>
        <w:t>Xue</w:t>
      </w:r>
      <w:proofErr w:type="spellEnd"/>
      <w:r>
        <w:rPr>
          <w:sz w:val="16"/>
        </w:rPr>
        <w:t>,</w:t>
      </w:r>
      <w:r>
        <w:rPr>
          <w:spacing w:val="-2"/>
          <w:sz w:val="16"/>
        </w:rPr>
        <w:t xml:space="preserve"> </w:t>
      </w:r>
      <w:r>
        <w:rPr>
          <w:sz w:val="16"/>
        </w:rPr>
        <w:t>Y.</w:t>
      </w:r>
      <w:r>
        <w:rPr>
          <w:spacing w:val="-2"/>
          <w:sz w:val="16"/>
        </w:rPr>
        <w:t xml:space="preserve"> </w:t>
      </w:r>
      <w:proofErr w:type="spellStart"/>
      <w:r>
        <w:rPr>
          <w:sz w:val="16"/>
        </w:rPr>
        <w:t>Jin</w:t>
      </w:r>
      <w:proofErr w:type="spellEnd"/>
      <w:r>
        <w:rPr>
          <w:sz w:val="16"/>
        </w:rPr>
        <w:t>,</w:t>
      </w:r>
      <w:r>
        <w:rPr>
          <w:spacing w:val="-2"/>
          <w:sz w:val="16"/>
        </w:rPr>
        <w:t xml:space="preserve"> </w:t>
      </w:r>
      <w:r>
        <w:rPr>
          <w:sz w:val="16"/>
        </w:rPr>
        <w:t>G.</w:t>
      </w:r>
      <w:r>
        <w:rPr>
          <w:spacing w:val="-2"/>
          <w:sz w:val="16"/>
        </w:rPr>
        <w:t xml:space="preserve"> </w:t>
      </w:r>
      <w:r>
        <w:rPr>
          <w:sz w:val="16"/>
        </w:rPr>
        <w:t>G.</w:t>
      </w:r>
      <w:r>
        <w:rPr>
          <w:spacing w:val="-2"/>
          <w:sz w:val="16"/>
        </w:rPr>
        <w:t xml:space="preserve"> </w:t>
      </w:r>
      <w:r>
        <w:rPr>
          <w:sz w:val="16"/>
        </w:rPr>
        <w:t>Yen,</w:t>
      </w:r>
      <w:r>
        <w:rPr>
          <w:spacing w:val="-2"/>
          <w:sz w:val="16"/>
        </w:rPr>
        <w:t xml:space="preserve"> </w:t>
      </w:r>
      <w:r>
        <w:rPr>
          <w:sz w:val="16"/>
        </w:rPr>
        <w:t>and</w:t>
      </w:r>
      <w:r>
        <w:rPr>
          <w:spacing w:val="-2"/>
          <w:sz w:val="16"/>
        </w:rPr>
        <w:t xml:space="preserve"> </w:t>
      </w:r>
      <w:r>
        <w:rPr>
          <w:sz w:val="16"/>
        </w:rPr>
        <w:t>M.</w:t>
      </w:r>
      <w:r>
        <w:rPr>
          <w:spacing w:val="-2"/>
          <w:sz w:val="16"/>
        </w:rPr>
        <w:t xml:space="preserve"> </w:t>
      </w:r>
      <w:r>
        <w:rPr>
          <w:sz w:val="16"/>
        </w:rPr>
        <w:t>Zhang,</w:t>
      </w:r>
      <w:r>
        <w:rPr>
          <w:spacing w:val="-2"/>
          <w:sz w:val="16"/>
        </w:rPr>
        <w:t xml:space="preserve"> </w:t>
      </w:r>
      <w:r>
        <w:rPr>
          <w:sz w:val="16"/>
        </w:rPr>
        <w:t>“Surrogate-</w:t>
      </w:r>
      <w:r>
        <w:rPr>
          <w:spacing w:val="40"/>
          <w:sz w:val="16"/>
        </w:rPr>
        <w:t xml:space="preserve"> </w:t>
      </w:r>
      <w:r>
        <w:rPr>
          <w:sz w:val="16"/>
        </w:rPr>
        <w:t>assisted evolutionary deep learning using an end-to-end random forest-</w:t>
      </w:r>
      <w:r>
        <w:rPr>
          <w:spacing w:val="40"/>
          <w:sz w:val="16"/>
        </w:rPr>
        <w:t xml:space="preserve"> </w:t>
      </w:r>
      <w:r>
        <w:rPr>
          <w:sz w:val="16"/>
        </w:rPr>
        <w:t>based</w:t>
      </w:r>
      <w:r>
        <w:rPr>
          <w:spacing w:val="-8"/>
          <w:sz w:val="16"/>
        </w:rPr>
        <w:t xml:space="preserve"> </w:t>
      </w:r>
      <w:r>
        <w:rPr>
          <w:sz w:val="16"/>
        </w:rPr>
        <w:t>performance</w:t>
      </w:r>
      <w:r>
        <w:rPr>
          <w:spacing w:val="-8"/>
          <w:sz w:val="16"/>
        </w:rPr>
        <w:t xml:space="preserve"> </w:t>
      </w:r>
      <w:r>
        <w:rPr>
          <w:sz w:val="16"/>
        </w:rPr>
        <w:t>predictor,”</w:t>
      </w:r>
      <w:r>
        <w:rPr>
          <w:spacing w:val="-8"/>
          <w:sz w:val="16"/>
        </w:rPr>
        <w:t xml:space="preserve"> </w:t>
      </w:r>
      <w:r>
        <w:rPr>
          <w:i/>
          <w:sz w:val="16"/>
        </w:rPr>
        <w:t>IEEE</w:t>
      </w:r>
      <w:r>
        <w:rPr>
          <w:i/>
          <w:spacing w:val="-8"/>
          <w:sz w:val="16"/>
        </w:rPr>
        <w:t xml:space="preserve"> </w:t>
      </w:r>
      <w:r>
        <w:rPr>
          <w:i/>
          <w:sz w:val="16"/>
        </w:rPr>
        <w:t>Transactions</w:t>
      </w:r>
      <w:r>
        <w:rPr>
          <w:i/>
          <w:spacing w:val="-8"/>
          <w:sz w:val="16"/>
        </w:rPr>
        <w:t xml:space="preserve"> </w:t>
      </w:r>
      <w:r>
        <w:rPr>
          <w:i/>
          <w:sz w:val="16"/>
        </w:rPr>
        <w:t>on</w:t>
      </w:r>
      <w:r>
        <w:rPr>
          <w:i/>
          <w:spacing w:val="-8"/>
          <w:sz w:val="16"/>
        </w:rPr>
        <w:t xml:space="preserve"> </w:t>
      </w:r>
      <w:r>
        <w:rPr>
          <w:i/>
          <w:sz w:val="16"/>
        </w:rPr>
        <w:t>Evolutionary</w:t>
      </w:r>
      <w:r>
        <w:rPr>
          <w:i/>
          <w:spacing w:val="-8"/>
          <w:sz w:val="16"/>
        </w:rPr>
        <w:t xml:space="preserve"> </w:t>
      </w:r>
      <w:r>
        <w:rPr>
          <w:i/>
          <w:sz w:val="16"/>
        </w:rPr>
        <w:t>Com-</w:t>
      </w:r>
      <w:r>
        <w:rPr>
          <w:i/>
          <w:spacing w:val="40"/>
          <w:sz w:val="16"/>
        </w:rPr>
        <w:t xml:space="preserve"> </w:t>
      </w:r>
      <w:proofErr w:type="spellStart"/>
      <w:r>
        <w:rPr>
          <w:i/>
          <w:sz w:val="16"/>
        </w:rPr>
        <w:t>putation</w:t>
      </w:r>
      <w:proofErr w:type="spellEnd"/>
      <w:r>
        <w:rPr>
          <w:sz w:val="16"/>
        </w:rPr>
        <w:t>, vol. 24, no. 2, pp. 350–364, 2020.</w:t>
      </w:r>
    </w:p>
    <w:p w14:paraId="51AD5A74" w14:textId="77777777" w:rsidR="00DB4E42" w:rsidRDefault="00EE7020">
      <w:pPr>
        <w:pStyle w:val="ListParagraph"/>
        <w:numPr>
          <w:ilvl w:val="0"/>
          <w:numId w:val="1"/>
        </w:numPr>
        <w:tabs>
          <w:tab w:val="left" w:pos="485"/>
        </w:tabs>
        <w:spacing w:before="12" w:line="232" w:lineRule="auto"/>
        <w:ind w:hanging="366"/>
        <w:jc w:val="both"/>
        <w:rPr>
          <w:sz w:val="16"/>
        </w:rPr>
      </w:pPr>
      <w:r>
        <w:rPr>
          <w:sz w:val="16"/>
        </w:rPr>
        <w:t>Y.</w:t>
      </w:r>
      <w:r>
        <w:rPr>
          <w:spacing w:val="28"/>
          <w:sz w:val="16"/>
        </w:rPr>
        <w:t xml:space="preserve"> </w:t>
      </w:r>
      <w:r>
        <w:rPr>
          <w:sz w:val="16"/>
        </w:rPr>
        <w:t>Sun,</w:t>
      </w:r>
      <w:r>
        <w:rPr>
          <w:spacing w:val="28"/>
          <w:sz w:val="16"/>
        </w:rPr>
        <w:t xml:space="preserve"> </w:t>
      </w:r>
      <w:r>
        <w:rPr>
          <w:sz w:val="16"/>
        </w:rPr>
        <w:t>B.</w:t>
      </w:r>
      <w:r>
        <w:rPr>
          <w:spacing w:val="28"/>
          <w:sz w:val="16"/>
        </w:rPr>
        <w:t xml:space="preserve"> </w:t>
      </w:r>
      <w:proofErr w:type="spellStart"/>
      <w:r>
        <w:rPr>
          <w:sz w:val="16"/>
        </w:rPr>
        <w:t>Xue</w:t>
      </w:r>
      <w:proofErr w:type="spellEnd"/>
      <w:r>
        <w:rPr>
          <w:sz w:val="16"/>
        </w:rPr>
        <w:t>,</w:t>
      </w:r>
      <w:r>
        <w:rPr>
          <w:spacing w:val="28"/>
          <w:sz w:val="16"/>
        </w:rPr>
        <w:t xml:space="preserve"> </w:t>
      </w:r>
      <w:r>
        <w:rPr>
          <w:sz w:val="16"/>
        </w:rPr>
        <w:t>M.</w:t>
      </w:r>
      <w:r>
        <w:rPr>
          <w:spacing w:val="28"/>
          <w:sz w:val="16"/>
        </w:rPr>
        <w:t xml:space="preserve"> </w:t>
      </w:r>
      <w:r>
        <w:rPr>
          <w:sz w:val="16"/>
        </w:rPr>
        <w:t>Zhang,</w:t>
      </w:r>
      <w:r>
        <w:rPr>
          <w:spacing w:val="28"/>
          <w:sz w:val="16"/>
        </w:rPr>
        <w:t xml:space="preserve"> </w:t>
      </w:r>
      <w:r>
        <w:rPr>
          <w:sz w:val="16"/>
        </w:rPr>
        <w:t>and</w:t>
      </w:r>
      <w:r>
        <w:rPr>
          <w:spacing w:val="28"/>
          <w:sz w:val="16"/>
        </w:rPr>
        <w:t xml:space="preserve"> </w:t>
      </w:r>
      <w:r>
        <w:rPr>
          <w:sz w:val="16"/>
        </w:rPr>
        <w:t>G.</w:t>
      </w:r>
      <w:r>
        <w:rPr>
          <w:spacing w:val="28"/>
          <w:sz w:val="16"/>
        </w:rPr>
        <w:t xml:space="preserve"> </w:t>
      </w:r>
      <w:r>
        <w:rPr>
          <w:sz w:val="16"/>
        </w:rPr>
        <w:t>G.</w:t>
      </w:r>
      <w:r>
        <w:rPr>
          <w:spacing w:val="28"/>
          <w:sz w:val="16"/>
        </w:rPr>
        <w:t xml:space="preserve"> </w:t>
      </w:r>
      <w:r>
        <w:rPr>
          <w:sz w:val="16"/>
        </w:rPr>
        <w:t>Yen,</w:t>
      </w:r>
      <w:r>
        <w:rPr>
          <w:spacing w:val="28"/>
          <w:sz w:val="16"/>
        </w:rPr>
        <w:t xml:space="preserve"> </w:t>
      </w:r>
      <w:r>
        <w:rPr>
          <w:sz w:val="16"/>
        </w:rPr>
        <w:t>“Completely</w:t>
      </w:r>
      <w:r>
        <w:rPr>
          <w:spacing w:val="28"/>
          <w:sz w:val="16"/>
        </w:rPr>
        <w:t xml:space="preserve"> </w:t>
      </w:r>
      <w:r>
        <w:rPr>
          <w:sz w:val="16"/>
        </w:rPr>
        <w:t>automated</w:t>
      </w:r>
      <w:r>
        <w:rPr>
          <w:spacing w:val="40"/>
          <w:sz w:val="16"/>
        </w:rPr>
        <w:t xml:space="preserve"> </w:t>
      </w:r>
      <w:proofErr w:type="spellStart"/>
      <w:r>
        <w:rPr>
          <w:sz w:val="16"/>
        </w:rPr>
        <w:t>cnn</w:t>
      </w:r>
      <w:proofErr w:type="spellEnd"/>
      <w:r>
        <w:rPr>
          <w:sz w:val="16"/>
        </w:rPr>
        <w:t xml:space="preserve"> architecture design based on blocks,” </w:t>
      </w:r>
      <w:r>
        <w:rPr>
          <w:i/>
          <w:sz w:val="16"/>
        </w:rPr>
        <w:t>IEEE Transactions on Neural</w:t>
      </w:r>
      <w:r>
        <w:rPr>
          <w:i/>
          <w:spacing w:val="40"/>
          <w:sz w:val="16"/>
        </w:rPr>
        <w:t xml:space="preserve"> </w:t>
      </w:r>
      <w:r>
        <w:rPr>
          <w:i/>
          <w:sz w:val="16"/>
        </w:rPr>
        <w:t>Networks and Learning Systems</w:t>
      </w:r>
      <w:r>
        <w:rPr>
          <w:sz w:val="16"/>
        </w:rPr>
        <w:t>, vol. 31, no. 4, pp. 1242–1254, 2020.</w:t>
      </w:r>
    </w:p>
    <w:p w14:paraId="0273F27B" w14:textId="77777777" w:rsidR="00DB4E42" w:rsidRDefault="00EE7020">
      <w:pPr>
        <w:pStyle w:val="ListParagraph"/>
        <w:numPr>
          <w:ilvl w:val="0"/>
          <w:numId w:val="1"/>
        </w:numPr>
        <w:tabs>
          <w:tab w:val="left" w:pos="485"/>
        </w:tabs>
        <w:spacing w:before="11" w:line="232" w:lineRule="auto"/>
        <w:ind w:hanging="366"/>
        <w:jc w:val="both"/>
        <w:rPr>
          <w:sz w:val="16"/>
        </w:rPr>
      </w:pPr>
      <w:r>
        <w:rPr>
          <w:sz w:val="16"/>
        </w:rPr>
        <w:t>Q.</w:t>
      </w:r>
      <w:r>
        <w:rPr>
          <w:spacing w:val="-10"/>
          <w:sz w:val="16"/>
        </w:rPr>
        <w:t xml:space="preserve"> </w:t>
      </w:r>
      <w:r>
        <w:rPr>
          <w:sz w:val="16"/>
        </w:rPr>
        <w:t>Ye,</w:t>
      </w:r>
      <w:r>
        <w:rPr>
          <w:spacing w:val="-10"/>
          <w:sz w:val="16"/>
        </w:rPr>
        <w:t xml:space="preserve"> </w:t>
      </w:r>
      <w:r>
        <w:rPr>
          <w:sz w:val="16"/>
        </w:rPr>
        <w:t>Y.</w:t>
      </w:r>
      <w:r>
        <w:rPr>
          <w:spacing w:val="-10"/>
          <w:sz w:val="16"/>
        </w:rPr>
        <w:t xml:space="preserve"> </w:t>
      </w:r>
      <w:r>
        <w:rPr>
          <w:sz w:val="16"/>
        </w:rPr>
        <w:t>Sun,</w:t>
      </w:r>
      <w:r>
        <w:rPr>
          <w:spacing w:val="-10"/>
          <w:sz w:val="16"/>
        </w:rPr>
        <w:t xml:space="preserve"> </w:t>
      </w:r>
      <w:r>
        <w:rPr>
          <w:sz w:val="16"/>
        </w:rPr>
        <w:t>J.</w:t>
      </w:r>
      <w:r>
        <w:rPr>
          <w:spacing w:val="-10"/>
          <w:sz w:val="16"/>
        </w:rPr>
        <w:t xml:space="preserve"> </w:t>
      </w:r>
      <w:r>
        <w:rPr>
          <w:sz w:val="16"/>
        </w:rPr>
        <w:t>Zhang,</w:t>
      </w:r>
      <w:r>
        <w:rPr>
          <w:spacing w:val="-10"/>
          <w:sz w:val="16"/>
        </w:rPr>
        <w:t xml:space="preserve"> </w:t>
      </w:r>
      <w:r>
        <w:rPr>
          <w:sz w:val="16"/>
        </w:rPr>
        <w:t>and</w:t>
      </w:r>
      <w:r>
        <w:rPr>
          <w:spacing w:val="-10"/>
          <w:sz w:val="16"/>
        </w:rPr>
        <w:t xml:space="preserve"> </w:t>
      </w:r>
      <w:r>
        <w:rPr>
          <w:sz w:val="16"/>
        </w:rPr>
        <w:t>J.</w:t>
      </w:r>
      <w:r>
        <w:rPr>
          <w:spacing w:val="-10"/>
          <w:sz w:val="16"/>
        </w:rPr>
        <w:t xml:space="preserve"> </w:t>
      </w:r>
      <w:proofErr w:type="spellStart"/>
      <w:r>
        <w:rPr>
          <w:sz w:val="16"/>
        </w:rPr>
        <w:t>Lv</w:t>
      </w:r>
      <w:proofErr w:type="spellEnd"/>
      <w:r>
        <w:rPr>
          <w:sz w:val="16"/>
        </w:rPr>
        <w:t>,</w:t>
      </w:r>
      <w:r>
        <w:rPr>
          <w:spacing w:val="-10"/>
          <w:sz w:val="16"/>
        </w:rPr>
        <w:t xml:space="preserve"> </w:t>
      </w:r>
      <w:r>
        <w:rPr>
          <w:sz w:val="16"/>
        </w:rPr>
        <w:t>“A</w:t>
      </w:r>
      <w:r>
        <w:rPr>
          <w:spacing w:val="-10"/>
          <w:sz w:val="16"/>
        </w:rPr>
        <w:t xml:space="preserve"> </w:t>
      </w:r>
      <w:r>
        <w:rPr>
          <w:sz w:val="16"/>
        </w:rPr>
        <w:t>distributed</w:t>
      </w:r>
      <w:r>
        <w:rPr>
          <w:spacing w:val="-10"/>
          <w:sz w:val="16"/>
        </w:rPr>
        <w:t xml:space="preserve"> </w:t>
      </w:r>
      <w:r>
        <w:rPr>
          <w:sz w:val="16"/>
        </w:rPr>
        <w:t>framework</w:t>
      </w:r>
      <w:r>
        <w:rPr>
          <w:spacing w:val="-10"/>
          <w:sz w:val="16"/>
        </w:rPr>
        <w:t xml:space="preserve"> </w:t>
      </w:r>
      <w:r>
        <w:rPr>
          <w:sz w:val="16"/>
        </w:rPr>
        <w:t>for</w:t>
      </w:r>
      <w:r>
        <w:rPr>
          <w:spacing w:val="-10"/>
          <w:sz w:val="16"/>
        </w:rPr>
        <w:t xml:space="preserve"> </w:t>
      </w:r>
      <w:proofErr w:type="spellStart"/>
      <w:r>
        <w:rPr>
          <w:sz w:val="16"/>
        </w:rPr>
        <w:t>ea</w:t>
      </w:r>
      <w:proofErr w:type="spellEnd"/>
      <w:r>
        <w:rPr>
          <w:sz w:val="16"/>
        </w:rPr>
        <w:t>-based</w:t>
      </w:r>
      <w:r>
        <w:rPr>
          <w:spacing w:val="40"/>
          <w:sz w:val="16"/>
        </w:rPr>
        <w:t xml:space="preserve"> </w:t>
      </w:r>
      <w:proofErr w:type="spellStart"/>
      <w:r>
        <w:rPr>
          <w:sz w:val="16"/>
        </w:rPr>
        <w:t>nas</w:t>
      </w:r>
      <w:proofErr w:type="spellEnd"/>
      <w:r>
        <w:rPr>
          <w:sz w:val="16"/>
        </w:rPr>
        <w:t xml:space="preserve">,” </w:t>
      </w:r>
      <w:r>
        <w:rPr>
          <w:i/>
          <w:sz w:val="16"/>
        </w:rPr>
        <w:t>IEEE Transactions on Paralle</w:t>
      </w:r>
      <w:r>
        <w:rPr>
          <w:i/>
          <w:sz w:val="16"/>
        </w:rPr>
        <w:t>l and Distributed Systems</w:t>
      </w:r>
      <w:r>
        <w:rPr>
          <w:sz w:val="16"/>
        </w:rPr>
        <w:t>, vol. 32,</w:t>
      </w:r>
      <w:r>
        <w:rPr>
          <w:spacing w:val="40"/>
          <w:sz w:val="16"/>
        </w:rPr>
        <w:t xml:space="preserve"> </w:t>
      </w:r>
      <w:r>
        <w:rPr>
          <w:sz w:val="16"/>
        </w:rPr>
        <w:t>no. 7, pp. 1753–1764, 2021.</w:t>
      </w:r>
    </w:p>
    <w:p w14:paraId="352A0019" w14:textId="77777777" w:rsidR="00DB4E42" w:rsidRDefault="00EE7020">
      <w:pPr>
        <w:pStyle w:val="ListParagraph"/>
        <w:numPr>
          <w:ilvl w:val="0"/>
          <w:numId w:val="1"/>
        </w:numPr>
        <w:tabs>
          <w:tab w:val="left" w:pos="485"/>
        </w:tabs>
        <w:spacing w:before="11" w:line="232" w:lineRule="auto"/>
        <w:ind w:hanging="366"/>
        <w:jc w:val="both"/>
        <w:rPr>
          <w:sz w:val="16"/>
        </w:rPr>
      </w:pPr>
      <w:r>
        <w:rPr>
          <w:sz w:val="16"/>
        </w:rPr>
        <w:t xml:space="preserve">Y. Sun, G. G. Yen, and Z. Yi, “Improved regularity model-based </w:t>
      </w:r>
      <w:proofErr w:type="spellStart"/>
      <w:r>
        <w:rPr>
          <w:sz w:val="16"/>
        </w:rPr>
        <w:t>eda</w:t>
      </w:r>
      <w:proofErr w:type="spellEnd"/>
      <w:r>
        <w:rPr>
          <w:spacing w:val="80"/>
          <w:sz w:val="16"/>
        </w:rPr>
        <w:t xml:space="preserve"> </w:t>
      </w:r>
      <w:r>
        <w:rPr>
          <w:sz w:val="16"/>
        </w:rPr>
        <w:t xml:space="preserve">for many-objective optimization,” </w:t>
      </w:r>
      <w:r>
        <w:rPr>
          <w:i/>
          <w:sz w:val="16"/>
        </w:rPr>
        <w:t>IEEE Transactions on Evolutionary</w:t>
      </w:r>
      <w:r>
        <w:rPr>
          <w:i/>
          <w:spacing w:val="40"/>
          <w:sz w:val="16"/>
        </w:rPr>
        <w:t xml:space="preserve"> </w:t>
      </w:r>
      <w:r>
        <w:rPr>
          <w:i/>
          <w:sz w:val="16"/>
        </w:rPr>
        <w:t>Computation</w:t>
      </w:r>
      <w:r>
        <w:rPr>
          <w:sz w:val="16"/>
        </w:rPr>
        <w:t>, vol. 22, no. 5, pp. 662–678, 2018.</w:t>
      </w:r>
    </w:p>
    <w:p w14:paraId="27528764" w14:textId="77777777" w:rsidR="00DB4E42" w:rsidRDefault="00EE7020">
      <w:pPr>
        <w:pStyle w:val="ListParagraph"/>
        <w:numPr>
          <w:ilvl w:val="0"/>
          <w:numId w:val="1"/>
        </w:numPr>
        <w:tabs>
          <w:tab w:val="left" w:pos="485"/>
        </w:tabs>
        <w:spacing w:before="11" w:line="232" w:lineRule="auto"/>
        <w:ind w:hanging="366"/>
        <w:jc w:val="both"/>
        <w:rPr>
          <w:sz w:val="16"/>
        </w:rPr>
      </w:pPr>
      <w:r>
        <w:rPr>
          <w:sz w:val="16"/>
        </w:rPr>
        <w:t>J.</w:t>
      </w:r>
      <w:r>
        <w:rPr>
          <w:spacing w:val="-3"/>
          <w:sz w:val="16"/>
        </w:rPr>
        <w:t xml:space="preserve"> </w:t>
      </w:r>
      <w:r>
        <w:rPr>
          <w:sz w:val="16"/>
        </w:rPr>
        <w:t>Chen,</w:t>
      </w:r>
      <w:r>
        <w:rPr>
          <w:spacing w:val="-3"/>
          <w:sz w:val="16"/>
        </w:rPr>
        <w:t xml:space="preserve"> </w:t>
      </w:r>
      <w:r>
        <w:rPr>
          <w:sz w:val="16"/>
        </w:rPr>
        <w:t>J.</w:t>
      </w:r>
      <w:r>
        <w:rPr>
          <w:spacing w:val="-3"/>
          <w:sz w:val="16"/>
        </w:rPr>
        <w:t xml:space="preserve"> </w:t>
      </w:r>
      <w:r>
        <w:rPr>
          <w:sz w:val="16"/>
        </w:rPr>
        <w:t>Gao,</w:t>
      </w:r>
      <w:r>
        <w:rPr>
          <w:spacing w:val="-3"/>
          <w:sz w:val="16"/>
        </w:rPr>
        <w:t xml:space="preserve"> </w:t>
      </w:r>
      <w:r>
        <w:rPr>
          <w:sz w:val="16"/>
        </w:rPr>
        <w:t>Y.</w:t>
      </w:r>
      <w:r>
        <w:rPr>
          <w:spacing w:val="-3"/>
          <w:sz w:val="16"/>
        </w:rPr>
        <w:t xml:space="preserve"> </w:t>
      </w:r>
      <w:r>
        <w:rPr>
          <w:sz w:val="16"/>
        </w:rPr>
        <w:t>Chen,</w:t>
      </w:r>
      <w:r>
        <w:rPr>
          <w:spacing w:val="-3"/>
          <w:sz w:val="16"/>
        </w:rPr>
        <w:t xml:space="preserve"> </w:t>
      </w:r>
      <w:r>
        <w:rPr>
          <w:sz w:val="16"/>
        </w:rPr>
        <w:t>M.</w:t>
      </w:r>
      <w:r>
        <w:rPr>
          <w:spacing w:val="-3"/>
          <w:sz w:val="16"/>
        </w:rPr>
        <w:t xml:space="preserve"> </w:t>
      </w:r>
      <w:r>
        <w:rPr>
          <w:sz w:val="16"/>
        </w:rPr>
        <w:t>B.</w:t>
      </w:r>
      <w:r>
        <w:rPr>
          <w:spacing w:val="-3"/>
          <w:sz w:val="16"/>
        </w:rPr>
        <w:t xml:space="preserve"> </w:t>
      </w:r>
      <w:proofErr w:type="spellStart"/>
      <w:r>
        <w:rPr>
          <w:sz w:val="16"/>
        </w:rPr>
        <w:t>Oloulade</w:t>
      </w:r>
      <w:proofErr w:type="spellEnd"/>
      <w:r>
        <w:rPr>
          <w:sz w:val="16"/>
        </w:rPr>
        <w:t>,</w:t>
      </w:r>
      <w:r>
        <w:rPr>
          <w:spacing w:val="-3"/>
          <w:sz w:val="16"/>
        </w:rPr>
        <w:t xml:space="preserve"> </w:t>
      </w:r>
      <w:r>
        <w:rPr>
          <w:sz w:val="16"/>
        </w:rPr>
        <w:t>T.</w:t>
      </w:r>
      <w:r>
        <w:rPr>
          <w:spacing w:val="-3"/>
          <w:sz w:val="16"/>
        </w:rPr>
        <w:t xml:space="preserve"> </w:t>
      </w:r>
      <w:proofErr w:type="spellStart"/>
      <w:r>
        <w:rPr>
          <w:sz w:val="16"/>
        </w:rPr>
        <w:t>Lyu</w:t>
      </w:r>
      <w:proofErr w:type="spellEnd"/>
      <w:r>
        <w:rPr>
          <w:sz w:val="16"/>
        </w:rPr>
        <w:t>,</w:t>
      </w:r>
      <w:r>
        <w:rPr>
          <w:spacing w:val="-3"/>
          <w:sz w:val="16"/>
        </w:rPr>
        <w:t xml:space="preserve"> </w:t>
      </w:r>
      <w:r>
        <w:rPr>
          <w:sz w:val="16"/>
        </w:rPr>
        <w:t>and</w:t>
      </w:r>
      <w:r>
        <w:rPr>
          <w:spacing w:val="-3"/>
          <w:sz w:val="16"/>
        </w:rPr>
        <w:t xml:space="preserve"> </w:t>
      </w:r>
      <w:r>
        <w:rPr>
          <w:sz w:val="16"/>
        </w:rPr>
        <w:t>Z.</w:t>
      </w:r>
      <w:r>
        <w:rPr>
          <w:spacing w:val="-3"/>
          <w:sz w:val="16"/>
        </w:rPr>
        <w:t xml:space="preserve"> </w:t>
      </w:r>
      <w:r>
        <w:rPr>
          <w:sz w:val="16"/>
        </w:rPr>
        <w:t>Li,</w:t>
      </w:r>
      <w:r>
        <w:rPr>
          <w:spacing w:val="-3"/>
          <w:sz w:val="16"/>
        </w:rPr>
        <w:t xml:space="preserve"> </w:t>
      </w:r>
      <w:r>
        <w:rPr>
          <w:sz w:val="16"/>
        </w:rPr>
        <w:t>“</w:t>
      </w:r>
      <w:proofErr w:type="spellStart"/>
      <w:r>
        <w:rPr>
          <w:sz w:val="16"/>
        </w:rPr>
        <w:t>Graphpas</w:t>
      </w:r>
      <w:proofErr w:type="spellEnd"/>
      <w:r>
        <w:rPr>
          <w:sz w:val="16"/>
        </w:rPr>
        <w:t>:</w:t>
      </w:r>
      <w:r>
        <w:rPr>
          <w:spacing w:val="40"/>
          <w:sz w:val="16"/>
        </w:rPr>
        <w:t xml:space="preserve"> </w:t>
      </w:r>
      <w:r>
        <w:rPr>
          <w:sz w:val="16"/>
        </w:rPr>
        <w:t xml:space="preserve">Parallel architecture search for graph neural networks,” in </w:t>
      </w:r>
      <w:r>
        <w:rPr>
          <w:i/>
          <w:sz w:val="16"/>
        </w:rPr>
        <w:t>Proceedings</w:t>
      </w:r>
      <w:r>
        <w:rPr>
          <w:i/>
          <w:spacing w:val="40"/>
          <w:sz w:val="16"/>
        </w:rPr>
        <w:t xml:space="preserve"> </w:t>
      </w:r>
      <w:r>
        <w:rPr>
          <w:i/>
          <w:sz w:val="16"/>
        </w:rPr>
        <w:t>of the 44th International ACM SIGIR Conference on Research and</w:t>
      </w:r>
      <w:r>
        <w:rPr>
          <w:i/>
          <w:spacing w:val="40"/>
          <w:sz w:val="16"/>
        </w:rPr>
        <w:t xml:space="preserve"> </w:t>
      </w:r>
      <w:r>
        <w:rPr>
          <w:i/>
          <w:sz w:val="16"/>
        </w:rPr>
        <w:t>Development in Information Retrieval</w:t>
      </w:r>
      <w:r>
        <w:rPr>
          <w:sz w:val="16"/>
        </w:rPr>
        <w:t>, 2021, pp. 2182–2186</w:t>
      </w:r>
      <w:r>
        <w:rPr>
          <w:sz w:val="16"/>
        </w:rPr>
        <w:t>.</w:t>
      </w:r>
    </w:p>
    <w:p w14:paraId="2420DCAC" w14:textId="77777777" w:rsidR="00DB4E42" w:rsidRDefault="00EE7020">
      <w:pPr>
        <w:pStyle w:val="ListParagraph"/>
        <w:numPr>
          <w:ilvl w:val="0"/>
          <w:numId w:val="1"/>
        </w:numPr>
        <w:tabs>
          <w:tab w:val="left" w:pos="485"/>
        </w:tabs>
        <w:spacing w:before="8" w:line="182" w:lineRule="exact"/>
        <w:ind w:right="0" w:hanging="366"/>
        <w:jc w:val="both"/>
        <w:rPr>
          <w:sz w:val="16"/>
        </w:rPr>
      </w:pPr>
      <w:r>
        <w:rPr>
          <w:sz w:val="16"/>
        </w:rPr>
        <w:t>V.</w:t>
      </w:r>
      <w:r>
        <w:rPr>
          <w:spacing w:val="41"/>
          <w:sz w:val="16"/>
        </w:rPr>
        <w:t xml:space="preserve"> </w:t>
      </w:r>
      <w:proofErr w:type="spellStart"/>
      <w:r>
        <w:rPr>
          <w:sz w:val="16"/>
        </w:rPr>
        <w:t>Franc¸ois-Lavet</w:t>
      </w:r>
      <w:proofErr w:type="spellEnd"/>
      <w:r>
        <w:rPr>
          <w:sz w:val="16"/>
        </w:rPr>
        <w:t>,</w:t>
      </w:r>
      <w:r>
        <w:rPr>
          <w:spacing w:val="42"/>
          <w:sz w:val="16"/>
        </w:rPr>
        <w:t xml:space="preserve"> </w:t>
      </w:r>
      <w:r>
        <w:rPr>
          <w:sz w:val="16"/>
        </w:rPr>
        <w:t>P.</w:t>
      </w:r>
      <w:r>
        <w:rPr>
          <w:spacing w:val="42"/>
          <w:sz w:val="16"/>
        </w:rPr>
        <w:t xml:space="preserve"> </w:t>
      </w:r>
      <w:r>
        <w:rPr>
          <w:sz w:val="16"/>
        </w:rPr>
        <w:t>Henderson,</w:t>
      </w:r>
      <w:r>
        <w:rPr>
          <w:spacing w:val="42"/>
          <w:sz w:val="16"/>
        </w:rPr>
        <w:t xml:space="preserve"> </w:t>
      </w:r>
      <w:r>
        <w:rPr>
          <w:sz w:val="16"/>
        </w:rPr>
        <w:t>R.</w:t>
      </w:r>
      <w:r>
        <w:rPr>
          <w:spacing w:val="42"/>
          <w:sz w:val="16"/>
        </w:rPr>
        <w:t xml:space="preserve"> </w:t>
      </w:r>
      <w:r>
        <w:rPr>
          <w:sz w:val="16"/>
        </w:rPr>
        <w:t>Islam,</w:t>
      </w:r>
      <w:r>
        <w:rPr>
          <w:spacing w:val="41"/>
          <w:sz w:val="16"/>
        </w:rPr>
        <w:t xml:space="preserve"> </w:t>
      </w:r>
      <w:r>
        <w:rPr>
          <w:sz w:val="16"/>
        </w:rPr>
        <w:t>M.</w:t>
      </w:r>
      <w:r>
        <w:rPr>
          <w:spacing w:val="42"/>
          <w:sz w:val="16"/>
        </w:rPr>
        <w:t xml:space="preserve"> </w:t>
      </w:r>
      <w:r>
        <w:rPr>
          <w:sz w:val="16"/>
        </w:rPr>
        <w:t>G.</w:t>
      </w:r>
      <w:r>
        <w:rPr>
          <w:spacing w:val="42"/>
          <w:sz w:val="16"/>
        </w:rPr>
        <w:t xml:space="preserve"> </w:t>
      </w:r>
      <w:r>
        <w:rPr>
          <w:sz w:val="16"/>
        </w:rPr>
        <w:t>Bellemare,</w:t>
      </w:r>
      <w:r>
        <w:rPr>
          <w:spacing w:val="42"/>
          <w:sz w:val="16"/>
        </w:rPr>
        <w:t xml:space="preserve"> </w:t>
      </w:r>
      <w:r>
        <w:rPr>
          <w:spacing w:val="-5"/>
          <w:sz w:val="16"/>
        </w:rPr>
        <w:t>and</w:t>
      </w:r>
    </w:p>
    <w:p w14:paraId="1BBE880E" w14:textId="77777777" w:rsidR="00DB4E42" w:rsidRDefault="00EE7020">
      <w:pPr>
        <w:spacing w:before="2" w:line="232" w:lineRule="auto"/>
        <w:ind w:left="484" w:right="177"/>
        <w:jc w:val="both"/>
        <w:rPr>
          <w:sz w:val="16"/>
        </w:rPr>
      </w:pPr>
      <w:r>
        <w:rPr>
          <w:sz w:val="16"/>
        </w:rPr>
        <w:t>J.</w:t>
      </w:r>
      <w:r>
        <w:rPr>
          <w:spacing w:val="-10"/>
          <w:sz w:val="16"/>
        </w:rPr>
        <w:t xml:space="preserve"> </w:t>
      </w:r>
      <w:proofErr w:type="spellStart"/>
      <w:r>
        <w:rPr>
          <w:sz w:val="16"/>
        </w:rPr>
        <w:t>Pineau</w:t>
      </w:r>
      <w:proofErr w:type="spellEnd"/>
      <w:r>
        <w:rPr>
          <w:sz w:val="16"/>
        </w:rPr>
        <w:t>,</w:t>
      </w:r>
      <w:r>
        <w:rPr>
          <w:spacing w:val="-10"/>
          <w:sz w:val="16"/>
        </w:rPr>
        <w:t xml:space="preserve"> </w:t>
      </w:r>
      <w:r>
        <w:rPr>
          <w:sz w:val="16"/>
        </w:rPr>
        <w:t>“An</w:t>
      </w:r>
      <w:r>
        <w:rPr>
          <w:spacing w:val="-10"/>
          <w:sz w:val="16"/>
        </w:rPr>
        <w:t xml:space="preserve"> </w:t>
      </w:r>
      <w:r>
        <w:rPr>
          <w:sz w:val="16"/>
        </w:rPr>
        <w:t>introduction</w:t>
      </w:r>
      <w:r>
        <w:rPr>
          <w:spacing w:val="-10"/>
          <w:sz w:val="16"/>
        </w:rPr>
        <w:t xml:space="preserve"> </w:t>
      </w:r>
      <w:r>
        <w:rPr>
          <w:sz w:val="16"/>
        </w:rPr>
        <w:t>to</w:t>
      </w:r>
      <w:r>
        <w:rPr>
          <w:spacing w:val="-10"/>
          <w:sz w:val="16"/>
        </w:rPr>
        <w:t xml:space="preserve"> </w:t>
      </w:r>
      <w:r>
        <w:rPr>
          <w:sz w:val="16"/>
        </w:rPr>
        <w:t>deep</w:t>
      </w:r>
      <w:r>
        <w:rPr>
          <w:spacing w:val="-10"/>
          <w:sz w:val="16"/>
        </w:rPr>
        <w:t xml:space="preserve"> </w:t>
      </w:r>
      <w:r>
        <w:rPr>
          <w:sz w:val="16"/>
        </w:rPr>
        <w:t>reinforcement</w:t>
      </w:r>
      <w:r>
        <w:rPr>
          <w:spacing w:val="-10"/>
          <w:sz w:val="16"/>
        </w:rPr>
        <w:t xml:space="preserve"> </w:t>
      </w:r>
      <w:r>
        <w:rPr>
          <w:sz w:val="16"/>
        </w:rPr>
        <w:t>learning,”</w:t>
      </w:r>
      <w:r>
        <w:rPr>
          <w:spacing w:val="-10"/>
          <w:sz w:val="16"/>
        </w:rPr>
        <w:t xml:space="preserve"> </w:t>
      </w:r>
      <w:r>
        <w:rPr>
          <w:i/>
          <w:sz w:val="16"/>
        </w:rPr>
        <w:t>Foundations</w:t>
      </w:r>
      <w:r>
        <w:rPr>
          <w:i/>
          <w:spacing w:val="40"/>
          <w:sz w:val="16"/>
        </w:rPr>
        <w:t xml:space="preserve"> </w:t>
      </w:r>
      <w:r>
        <w:rPr>
          <w:i/>
          <w:sz w:val="16"/>
        </w:rPr>
        <w:t>and</w:t>
      </w:r>
      <w:r>
        <w:rPr>
          <w:i/>
          <w:spacing w:val="40"/>
          <w:sz w:val="16"/>
        </w:rPr>
        <w:t xml:space="preserve"> </w:t>
      </w:r>
      <w:r>
        <w:rPr>
          <w:i/>
          <w:sz w:val="16"/>
        </w:rPr>
        <w:t>Trends®</w:t>
      </w:r>
      <w:r>
        <w:rPr>
          <w:i/>
          <w:spacing w:val="40"/>
          <w:sz w:val="16"/>
        </w:rPr>
        <w:t xml:space="preserve"> </w:t>
      </w:r>
      <w:r>
        <w:rPr>
          <w:i/>
          <w:sz w:val="16"/>
        </w:rPr>
        <w:t>in</w:t>
      </w:r>
      <w:r>
        <w:rPr>
          <w:i/>
          <w:spacing w:val="40"/>
          <w:sz w:val="16"/>
        </w:rPr>
        <w:t xml:space="preserve"> </w:t>
      </w:r>
      <w:r>
        <w:rPr>
          <w:i/>
          <w:sz w:val="16"/>
        </w:rPr>
        <w:t>Machine</w:t>
      </w:r>
      <w:r>
        <w:rPr>
          <w:i/>
          <w:spacing w:val="40"/>
          <w:sz w:val="16"/>
        </w:rPr>
        <w:t xml:space="preserve"> </w:t>
      </w:r>
      <w:r>
        <w:rPr>
          <w:i/>
          <w:sz w:val="16"/>
        </w:rPr>
        <w:t>Learning</w:t>
      </w:r>
      <w:r>
        <w:rPr>
          <w:sz w:val="16"/>
        </w:rPr>
        <w:t>,</w:t>
      </w:r>
      <w:r>
        <w:rPr>
          <w:spacing w:val="40"/>
          <w:sz w:val="16"/>
        </w:rPr>
        <w:t xml:space="preserve"> </w:t>
      </w:r>
      <w:r>
        <w:rPr>
          <w:sz w:val="16"/>
        </w:rPr>
        <w:t>vol.</w:t>
      </w:r>
      <w:r>
        <w:rPr>
          <w:spacing w:val="40"/>
          <w:sz w:val="16"/>
        </w:rPr>
        <w:t xml:space="preserve"> </w:t>
      </w:r>
      <w:r>
        <w:rPr>
          <w:sz w:val="16"/>
        </w:rPr>
        <w:t>11,</w:t>
      </w:r>
      <w:r>
        <w:rPr>
          <w:spacing w:val="40"/>
          <w:sz w:val="16"/>
        </w:rPr>
        <w:t xml:space="preserve"> </w:t>
      </w:r>
      <w:r>
        <w:rPr>
          <w:sz w:val="16"/>
        </w:rPr>
        <w:t>no.</w:t>
      </w:r>
      <w:r>
        <w:rPr>
          <w:spacing w:val="40"/>
          <w:sz w:val="16"/>
        </w:rPr>
        <w:t xml:space="preserve"> </w:t>
      </w:r>
      <w:r>
        <w:rPr>
          <w:sz w:val="16"/>
        </w:rPr>
        <w:t>3-4,</w:t>
      </w:r>
      <w:r>
        <w:rPr>
          <w:spacing w:val="40"/>
          <w:sz w:val="16"/>
        </w:rPr>
        <w:t xml:space="preserve"> </w:t>
      </w:r>
      <w:r>
        <w:rPr>
          <w:sz w:val="16"/>
        </w:rPr>
        <w:t>pp.</w:t>
      </w:r>
      <w:r>
        <w:rPr>
          <w:spacing w:val="40"/>
          <w:sz w:val="16"/>
        </w:rPr>
        <w:t xml:space="preserve"> </w:t>
      </w:r>
      <w:r>
        <w:rPr>
          <w:sz w:val="16"/>
        </w:rPr>
        <w:t>219–354,</w:t>
      </w:r>
      <w:r>
        <w:rPr>
          <w:spacing w:val="40"/>
          <w:sz w:val="16"/>
        </w:rPr>
        <w:t xml:space="preserve"> </w:t>
      </w:r>
      <w:r>
        <w:rPr>
          <w:sz w:val="16"/>
        </w:rPr>
        <w:t>2018. [Online]. Available: https://doi.org/10.1561%2F2200000071</w:t>
      </w:r>
    </w:p>
    <w:p w14:paraId="77764531" w14:textId="77777777" w:rsidR="00DB4E42" w:rsidRDefault="00EE7020">
      <w:pPr>
        <w:pStyle w:val="ListParagraph"/>
        <w:numPr>
          <w:ilvl w:val="0"/>
          <w:numId w:val="1"/>
        </w:numPr>
        <w:tabs>
          <w:tab w:val="left" w:pos="485"/>
        </w:tabs>
        <w:spacing w:before="11" w:line="232" w:lineRule="auto"/>
        <w:ind w:hanging="366"/>
        <w:jc w:val="both"/>
        <w:rPr>
          <w:sz w:val="16"/>
        </w:rPr>
      </w:pPr>
      <w:r>
        <w:rPr>
          <w:sz w:val="16"/>
        </w:rPr>
        <w:t>Q.</w:t>
      </w:r>
      <w:r>
        <w:rPr>
          <w:spacing w:val="-1"/>
          <w:sz w:val="16"/>
        </w:rPr>
        <w:t xml:space="preserve"> </w:t>
      </w:r>
      <w:r>
        <w:rPr>
          <w:sz w:val="16"/>
        </w:rPr>
        <w:t>He</w:t>
      </w:r>
      <w:r>
        <w:rPr>
          <w:spacing w:val="-1"/>
          <w:sz w:val="16"/>
        </w:rPr>
        <w:t xml:space="preserve"> </w:t>
      </w:r>
      <w:r>
        <w:rPr>
          <w:sz w:val="16"/>
        </w:rPr>
        <w:t>and</w:t>
      </w:r>
      <w:r>
        <w:rPr>
          <w:spacing w:val="-1"/>
          <w:sz w:val="16"/>
        </w:rPr>
        <w:t xml:space="preserve"> </w:t>
      </w:r>
      <w:r>
        <w:rPr>
          <w:sz w:val="16"/>
        </w:rPr>
        <w:t>X.</w:t>
      </w:r>
      <w:r>
        <w:rPr>
          <w:spacing w:val="-1"/>
          <w:sz w:val="16"/>
        </w:rPr>
        <w:t xml:space="preserve"> </w:t>
      </w:r>
      <w:r>
        <w:rPr>
          <w:sz w:val="16"/>
        </w:rPr>
        <w:t>Hou,</w:t>
      </w:r>
      <w:r>
        <w:rPr>
          <w:spacing w:val="-1"/>
          <w:sz w:val="16"/>
        </w:rPr>
        <w:t xml:space="preserve"> </w:t>
      </w:r>
      <w:r>
        <w:rPr>
          <w:sz w:val="16"/>
        </w:rPr>
        <w:t>“Wd3:</w:t>
      </w:r>
      <w:r>
        <w:rPr>
          <w:spacing w:val="-1"/>
          <w:sz w:val="16"/>
        </w:rPr>
        <w:t xml:space="preserve"> </w:t>
      </w:r>
      <w:r>
        <w:rPr>
          <w:sz w:val="16"/>
        </w:rPr>
        <w:t>Taming</w:t>
      </w:r>
      <w:r>
        <w:rPr>
          <w:spacing w:val="-1"/>
          <w:sz w:val="16"/>
        </w:rPr>
        <w:t xml:space="preserve"> </w:t>
      </w:r>
      <w:r>
        <w:rPr>
          <w:sz w:val="16"/>
        </w:rPr>
        <w:t>the</w:t>
      </w:r>
      <w:r>
        <w:rPr>
          <w:spacing w:val="-1"/>
          <w:sz w:val="16"/>
        </w:rPr>
        <w:t xml:space="preserve"> </w:t>
      </w:r>
      <w:r>
        <w:rPr>
          <w:sz w:val="16"/>
        </w:rPr>
        <w:t>estimation</w:t>
      </w:r>
      <w:r>
        <w:rPr>
          <w:spacing w:val="-1"/>
          <w:sz w:val="16"/>
        </w:rPr>
        <w:t xml:space="preserve"> </w:t>
      </w:r>
      <w:r>
        <w:rPr>
          <w:sz w:val="16"/>
        </w:rPr>
        <w:t>bias</w:t>
      </w:r>
      <w:r>
        <w:rPr>
          <w:spacing w:val="-1"/>
          <w:sz w:val="16"/>
        </w:rPr>
        <w:t xml:space="preserve"> </w:t>
      </w:r>
      <w:r>
        <w:rPr>
          <w:sz w:val="16"/>
        </w:rPr>
        <w:t>in</w:t>
      </w:r>
      <w:r>
        <w:rPr>
          <w:spacing w:val="-1"/>
          <w:sz w:val="16"/>
        </w:rPr>
        <w:t xml:space="preserve"> </w:t>
      </w:r>
      <w:r>
        <w:rPr>
          <w:sz w:val="16"/>
        </w:rPr>
        <w:t>deep</w:t>
      </w:r>
      <w:r>
        <w:rPr>
          <w:spacing w:val="-1"/>
          <w:sz w:val="16"/>
        </w:rPr>
        <w:t xml:space="preserve"> </w:t>
      </w:r>
      <w:r>
        <w:rPr>
          <w:sz w:val="16"/>
        </w:rPr>
        <w:t>reinforce-</w:t>
      </w:r>
      <w:r>
        <w:rPr>
          <w:spacing w:val="40"/>
          <w:sz w:val="16"/>
        </w:rPr>
        <w:t xml:space="preserve"> </w:t>
      </w:r>
      <w:proofErr w:type="spellStart"/>
      <w:r>
        <w:rPr>
          <w:sz w:val="16"/>
        </w:rPr>
        <w:t>ment</w:t>
      </w:r>
      <w:proofErr w:type="spellEnd"/>
      <w:r>
        <w:rPr>
          <w:sz w:val="16"/>
        </w:rPr>
        <w:t xml:space="preserve"> learning,” in </w:t>
      </w:r>
      <w:r>
        <w:rPr>
          <w:i/>
          <w:sz w:val="16"/>
        </w:rPr>
        <w:t>2020 IEEE 32nd International Conference on Tools</w:t>
      </w:r>
      <w:r>
        <w:rPr>
          <w:i/>
          <w:spacing w:val="40"/>
          <w:sz w:val="16"/>
        </w:rPr>
        <w:t xml:space="preserve"> </w:t>
      </w:r>
      <w:r>
        <w:rPr>
          <w:i/>
          <w:sz w:val="16"/>
        </w:rPr>
        <w:t>with Artificial Intelligence (ICTAI)</w:t>
      </w:r>
      <w:r>
        <w:rPr>
          <w:sz w:val="16"/>
        </w:rPr>
        <w:t>, 2020, pp. 391–39</w:t>
      </w:r>
      <w:r>
        <w:rPr>
          <w:sz w:val="16"/>
        </w:rPr>
        <w:t>8.</w:t>
      </w:r>
    </w:p>
    <w:p w14:paraId="0F496D47" w14:textId="77777777" w:rsidR="00DB4E42" w:rsidRDefault="00EE7020">
      <w:pPr>
        <w:pStyle w:val="ListParagraph"/>
        <w:numPr>
          <w:ilvl w:val="0"/>
          <w:numId w:val="1"/>
        </w:numPr>
        <w:tabs>
          <w:tab w:val="left" w:pos="485"/>
        </w:tabs>
        <w:spacing w:before="11" w:line="232" w:lineRule="auto"/>
        <w:ind w:hanging="366"/>
        <w:jc w:val="both"/>
        <w:rPr>
          <w:sz w:val="16"/>
        </w:rPr>
      </w:pPr>
      <w:r>
        <w:rPr>
          <w:sz w:val="16"/>
        </w:rPr>
        <w:t>J. Pan, X. Wang, Y. Cheng, and Q. Yu, “Multisource transfer double</w:t>
      </w:r>
      <w:r>
        <w:rPr>
          <w:spacing w:val="40"/>
          <w:sz w:val="16"/>
        </w:rPr>
        <w:t xml:space="preserve"> </w:t>
      </w:r>
      <w:proofErr w:type="spellStart"/>
      <w:r>
        <w:rPr>
          <w:sz w:val="16"/>
        </w:rPr>
        <w:t>dqn</w:t>
      </w:r>
      <w:proofErr w:type="spellEnd"/>
      <w:r>
        <w:rPr>
          <w:sz w:val="16"/>
        </w:rPr>
        <w:t xml:space="preserve"> based on actor learning,” </w:t>
      </w:r>
      <w:r>
        <w:rPr>
          <w:i/>
          <w:sz w:val="16"/>
        </w:rPr>
        <w:t>IEEE Transactions on Neural Networks</w:t>
      </w:r>
      <w:r>
        <w:rPr>
          <w:i/>
          <w:spacing w:val="40"/>
          <w:sz w:val="16"/>
        </w:rPr>
        <w:t xml:space="preserve"> </w:t>
      </w:r>
      <w:r>
        <w:rPr>
          <w:i/>
          <w:sz w:val="16"/>
        </w:rPr>
        <w:t>and Learning Systems</w:t>
      </w:r>
      <w:r>
        <w:rPr>
          <w:sz w:val="16"/>
        </w:rPr>
        <w:t>, vol. 29, no. 6, pp. 2227–2238, 2018.</w:t>
      </w:r>
    </w:p>
    <w:p w14:paraId="0EF1F5AB" w14:textId="77777777" w:rsidR="00DB4E42" w:rsidRDefault="00EE7020">
      <w:pPr>
        <w:pStyle w:val="ListParagraph"/>
        <w:numPr>
          <w:ilvl w:val="0"/>
          <w:numId w:val="1"/>
        </w:numPr>
        <w:tabs>
          <w:tab w:val="left" w:pos="485"/>
        </w:tabs>
        <w:spacing w:before="11" w:line="232" w:lineRule="auto"/>
        <w:ind w:hanging="366"/>
        <w:jc w:val="both"/>
        <w:rPr>
          <w:sz w:val="16"/>
        </w:rPr>
      </w:pPr>
      <w:r>
        <w:rPr>
          <w:sz w:val="16"/>
        </w:rPr>
        <w:t xml:space="preserve">S. Fujimoto, H. van Hoof, and D. </w:t>
      </w:r>
      <w:proofErr w:type="spellStart"/>
      <w:r>
        <w:rPr>
          <w:sz w:val="16"/>
        </w:rPr>
        <w:t>Meger</w:t>
      </w:r>
      <w:proofErr w:type="spellEnd"/>
      <w:r>
        <w:rPr>
          <w:sz w:val="16"/>
        </w:rPr>
        <w:t>, “Addressing function</w:t>
      </w:r>
      <w:r>
        <w:rPr>
          <w:spacing w:val="40"/>
          <w:sz w:val="16"/>
        </w:rPr>
        <w:t xml:space="preserve"> </w:t>
      </w:r>
      <w:r>
        <w:rPr>
          <w:sz w:val="16"/>
        </w:rPr>
        <w:t>approximation</w:t>
      </w:r>
      <w:r>
        <w:rPr>
          <w:spacing w:val="40"/>
          <w:sz w:val="16"/>
        </w:rPr>
        <w:t xml:space="preserve"> </w:t>
      </w:r>
      <w:r>
        <w:rPr>
          <w:sz w:val="16"/>
        </w:rPr>
        <w:t>error</w:t>
      </w:r>
      <w:r>
        <w:rPr>
          <w:spacing w:val="40"/>
          <w:sz w:val="16"/>
        </w:rPr>
        <w:t xml:space="preserve"> </w:t>
      </w:r>
      <w:r>
        <w:rPr>
          <w:sz w:val="16"/>
        </w:rPr>
        <w:t>in</w:t>
      </w:r>
      <w:r>
        <w:rPr>
          <w:spacing w:val="40"/>
          <w:sz w:val="16"/>
        </w:rPr>
        <w:t xml:space="preserve"> </w:t>
      </w:r>
      <w:r>
        <w:rPr>
          <w:sz w:val="16"/>
        </w:rPr>
        <w:t>actor-critic</w:t>
      </w:r>
      <w:r>
        <w:rPr>
          <w:spacing w:val="40"/>
          <w:sz w:val="16"/>
        </w:rPr>
        <w:t xml:space="preserve"> </w:t>
      </w:r>
      <w:r>
        <w:rPr>
          <w:sz w:val="16"/>
        </w:rPr>
        <w:t>methods,”</w:t>
      </w:r>
      <w:r>
        <w:rPr>
          <w:spacing w:val="40"/>
          <w:sz w:val="16"/>
        </w:rPr>
        <w:t xml:space="preserve"> </w:t>
      </w:r>
      <w:r>
        <w:rPr>
          <w:sz w:val="16"/>
        </w:rPr>
        <w:t>in</w:t>
      </w:r>
      <w:r>
        <w:rPr>
          <w:spacing w:val="40"/>
          <w:sz w:val="16"/>
        </w:rPr>
        <w:t xml:space="preserve"> </w:t>
      </w:r>
      <w:r>
        <w:rPr>
          <w:i/>
          <w:sz w:val="16"/>
        </w:rPr>
        <w:t>Proceedings</w:t>
      </w:r>
      <w:r>
        <w:rPr>
          <w:i/>
          <w:spacing w:val="40"/>
          <w:sz w:val="16"/>
        </w:rPr>
        <w:t xml:space="preserve"> </w:t>
      </w:r>
      <w:r>
        <w:rPr>
          <w:i/>
          <w:sz w:val="16"/>
        </w:rPr>
        <w:t>of</w:t>
      </w:r>
      <w:r>
        <w:rPr>
          <w:i/>
          <w:spacing w:val="40"/>
          <w:sz w:val="16"/>
        </w:rPr>
        <w:t xml:space="preserve"> </w:t>
      </w:r>
      <w:r>
        <w:rPr>
          <w:i/>
          <w:sz w:val="16"/>
        </w:rPr>
        <w:t>the</w:t>
      </w:r>
      <w:r>
        <w:rPr>
          <w:i/>
          <w:spacing w:val="40"/>
          <w:sz w:val="16"/>
        </w:rPr>
        <w:t xml:space="preserve"> </w:t>
      </w:r>
      <w:r>
        <w:rPr>
          <w:i/>
          <w:sz w:val="16"/>
        </w:rPr>
        <w:t>35th International Conference on Machine Learning</w:t>
      </w:r>
      <w:r>
        <w:rPr>
          <w:sz w:val="16"/>
        </w:rPr>
        <w:t>, ser. Proceedings</w:t>
      </w:r>
      <w:r>
        <w:rPr>
          <w:spacing w:val="40"/>
          <w:sz w:val="16"/>
        </w:rPr>
        <w:t xml:space="preserve"> </w:t>
      </w:r>
      <w:r>
        <w:rPr>
          <w:sz w:val="16"/>
        </w:rPr>
        <w:t>of</w:t>
      </w:r>
      <w:r>
        <w:rPr>
          <w:spacing w:val="80"/>
          <w:sz w:val="16"/>
        </w:rPr>
        <w:t xml:space="preserve"> </w:t>
      </w:r>
      <w:r>
        <w:rPr>
          <w:sz w:val="16"/>
        </w:rPr>
        <w:t>Machine</w:t>
      </w:r>
      <w:r>
        <w:rPr>
          <w:spacing w:val="80"/>
          <w:sz w:val="16"/>
        </w:rPr>
        <w:t xml:space="preserve"> </w:t>
      </w:r>
      <w:r>
        <w:rPr>
          <w:sz w:val="16"/>
        </w:rPr>
        <w:t>Learning</w:t>
      </w:r>
      <w:r>
        <w:rPr>
          <w:spacing w:val="80"/>
          <w:sz w:val="16"/>
        </w:rPr>
        <w:t xml:space="preserve"> </w:t>
      </w:r>
      <w:r>
        <w:rPr>
          <w:sz w:val="16"/>
        </w:rPr>
        <w:t>Research,</w:t>
      </w:r>
      <w:r>
        <w:rPr>
          <w:spacing w:val="80"/>
          <w:sz w:val="16"/>
        </w:rPr>
        <w:t xml:space="preserve"> </w:t>
      </w:r>
      <w:r>
        <w:rPr>
          <w:sz w:val="16"/>
        </w:rPr>
        <w:t>J.</w:t>
      </w:r>
      <w:r>
        <w:rPr>
          <w:spacing w:val="80"/>
          <w:sz w:val="16"/>
        </w:rPr>
        <w:t xml:space="preserve"> </w:t>
      </w:r>
      <w:r>
        <w:rPr>
          <w:sz w:val="16"/>
        </w:rPr>
        <w:t>Dy</w:t>
      </w:r>
      <w:r>
        <w:rPr>
          <w:spacing w:val="80"/>
          <w:sz w:val="16"/>
        </w:rPr>
        <w:t xml:space="preserve"> </w:t>
      </w:r>
      <w:r>
        <w:rPr>
          <w:sz w:val="16"/>
        </w:rPr>
        <w:t>and</w:t>
      </w:r>
      <w:r>
        <w:rPr>
          <w:spacing w:val="80"/>
          <w:sz w:val="16"/>
        </w:rPr>
        <w:t xml:space="preserve"> </w:t>
      </w:r>
      <w:r>
        <w:rPr>
          <w:sz w:val="16"/>
        </w:rPr>
        <w:t>A.</w:t>
      </w:r>
      <w:r>
        <w:rPr>
          <w:spacing w:val="80"/>
          <w:sz w:val="16"/>
        </w:rPr>
        <w:t xml:space="preserve"> </w:t>
      </w:r>
      <w:r>
        <w:rPr>
          <w:sz w:val="16"/>
        </w:rPr>
        <w:t>Krause,</w:t>
      </w:r>
      <w:r>
        <w:rPr>
          <w:spacing w:val="96"/>
          <w:sz w:val="16"/>
        </w:rPr>
        <w:t xml:space="preserve"> </w:t>
      </w:r>
      <w:r>
        <w:rPr>
          <w:sz w:val="16"/>
        </w:rPr>
        <w:t>Eds.,</w:t>
      </w:r>
      <w:r>
        <w:rPr>
          <w:spacing w:val="40"/>
          <w:sz w:val="16"/>
        </w:rPr>
        <w:t xml:space="preserve"> </w:t>
      </w:r>
      <w:r>
        <w:rPr>
          <w:sz w:val="16"/>
        </w:rPr>
        <w:t>vol. 80.</w:t>
      </w:r>
      <w:r>
        <w:rPr>
          <w:spacing w:val="40"/>
          <w:sz w:val="16"/>
        </w:rPr>
        <w:t xml:space="preserve"> </w:t>
      </w:r>
      <w:r>
        <w:rPr>
          <w:sz w:val="16"/>
        </w:rPr>
        <w:t>PMLR, 10–15 Jul 2018, pp. 1587–1596. [Online]. Available:</w:t>
      </w:r>
      <w:r>
        <w:rPr>
          <w:spacing w:val="40"/>
          <w:sz w:val="16"/>
        </w:rPr>
        <w:t xml:space="preserve"> </w:t>
      </w:r>
      <w:r>
        <w:rPr>
          <w:spacing w:val="-2"/>
          <w:sz w:val="16"/>
        </w:rPr>
        <w:t>https://proceedings.mlr.press/v80/fujimoto18a.html</w:t>
      </w:r>
    </w:p>
    <w:p w14:paraId="736A4F6D" w14:textId="77777777" w:rsidR="00DB4E42" w:rsidRDefault="00EE7020">
      <w:pPr>
        <w:pStyle w:val="ListParagraph"/>
        <w:numPr>
          <w:ilvl w:val="0"/>
          <w:numId w:val="1"/>
        </w:numPr>
        <w:tabs>
          <w:tab w:val="left" w:pos="485"/>
        </w:tabs>
        <w:spacing w:before="14" w:line="232" w:lineRule="auto"/>
        <w:ind w:hanging="366"/>
        <w:jc w:val="both"/>
        <w:rPr>
          <w:sz w:val="16"/>
        </w:rPr>
      </w:pPr>
      <w:r>
        <w:rPr>
          <w:sz w:val="16"/>
        </w:rPr>
        <w:t xml:space="preserve">O. </w:t>
      </w:r>
      <w:proofErr w:type="spellStart"/>
      <w:r>
        <w:rPr>
          <w:sz w:val="16"/>
        </w:rPr>
        <w:t>Avatefipour</w:t>
      </w:r>
      <w:proofErr w:type="spellEnd"/>
      <w:r>
        <w:rPr>
          <w:sz w:val="16"/>
        </w:rPr>
        <w:t xml:space="preserve"> and H. Malik, “State-of-the-art survey on in-vehicle</w:t>
      </w:r>
      <w:r>
        <w:rPr>
          <w:spacing w:val="40"/>
          <w:sz w:val="16"/>
        </w:rPr>
        <w:t xml:space="preserve"> </w:t>
      </w:r>
      <w:r>
        <w:rPr>
          <w:sz w:val="16"/>
        </w:rPr>
        <w:t>network communication (can-bus) security and vulnerabilities,” 2018.</w:t>
      </w:r>
      <w:r>
        <w:rPr>
          <w:spacing w:val="40"/>
          <w:sz w:val="16"/>
        </w:rPr>
        <w:t xml:space="preserve"> </w:t>
      </w:r>
      <w:r>
        <w:rPr>
          <w:sz w:val="16"/>
        </w:rPr>
        <w:t>[Online]. Available: https://arxiv.org/abs/1802.01725</w:t>
      </w:r>
    </w:p>
    <w:p w14:paraId="5075EC2D" w14:textId="77777777" w:rsidR="00DB4E42" w:rsidRDefault="00EE7020">
      <w:pPr>
        <w:pStyle w:val="ListParagraph"/>
        <w:numPr>
          <w:ilvl w:val="0"/>
          <w:numId w:val="1"/>
        </w:numPr>
        <w:tabs>
          <w:tab w:val="left" w:pos="485"/>
        </w:tabs>
        <w:spacing w:before="11" w:line="232" w:lineRule="auto"/>
        <w:ind w:hanging="366"/>
        <w:jc w:val="both"/>
        <w:rPr>
          <w:sz w:val="16"/>
        </w:rPr>
      </w:pPr>
      <w:r>
        <w:rPr>
          <w:sz w:val="16"/>
        </w:rPr>
        <w:t>A.</w:t>
      </w:r>
      <w:r>
        <w:rPr>
          <w:spacing w:val="-7"/>
          <w:sz w:val="16"/>
        </w:rPr>
        <w:t xml:space="preserve"> </w:t>
      </w:r>
      <w:r>
        <w:rPr>
          <w:sz w:val="16"/>
        </w:rPr>
        <w:t>Tashiro,</w:t>
      </w:r>
      <w:r>
        <w:rPr>
          <w:spacing w:val="-7"/>
          <w:sz w:val="16"/>
        </w:rPr>
        <w:t xml:space="preserve"> </w:t>
      </w:r>
      <w:r>
        <w:rPr>
          <w:sz w:val="16"/>
        </w:rPr>
        <w:t>H.</w:t>
      </w:r>
      <w:r>
        <w:rPr>
          <w:spacing w:val="-7"/>
          <w:sz w:val="16"/>
        </w:rPr>
        <w:t xml:space="preserve"> </w:t>
      </w:r>
      <w:r>
        <w:rPr>
          <w:sz w:val="16"/>
        </w:rPr>
        <w:t>Muraoka,</w:t>
      </w:r>
      <w:r>
        <w:rPr>
          <w:spacing w:val="-7"/>
          <w:sz w:val="16"/>
        </w:rPr>
        <w:t xml:space="preserve"> </w:t>
      </w:r>
      <w:r>
        <w:rPr>
          <w:sz w:val="16"/>
        </w:rPr>
        <w:t>S.</w:t>
      </w:r>
      <w:r>
        <w:rPr>
          <w:spacing w:val="-7"/>
          <w:sz w:val="16"/>
        </w:rPr>
        <w:t xml:space="preserve"> </w:t>
      </w:r>
      <w:r>
        <w:rPr>
          <w:sz w:val="16"/>
        </w:rPr>
        <w:t>Araki,</w:t>
      </w:r>
      <w:r>
        <w:rPr>
          <w:spacing w:val="-7"/>
          <w:sz w:val="16"/>
        </w:rPr>
        <w:t xml:space="preserve"> </w:t>
      </w:r>
      <w:r>
        <w:rPr>
          <w:sz w:val="16"/>
        </w:rPr>
        <w:t>K.</w:t>
      </w:r>
      <w:r>
        <w:rPr>
          <w:spacing w:val="-7"/>
          <w:sz w:val="16"/>
        </w:rPr>
        <w:t xml:space="preserve"> </w:t>
      </w:r>
      <w:proofErr w:type="spellStart"/>
      <w:r>
        <w:rPr>
          <w:sz w:val="16"/>
        </w:rPr>
        <w:t>Kakizaki</w:t>
      </w:r>
      <w:proofErr w:type="spellEnd"/>
      <w:r>
        <w:rPr>
          <w:sz w:val="16"/>
        </w:rPr>
        <w:t>,</w:t>
      </w:r>
      <w:r>
        <w:rPr>
          <w:spacing w:val="-7"/>
          <w:sz w:val="16"/>
        </w:rPr>
        <w:t xml:space="preserve"> </w:t>
      </w:r>
      <w:r>
        <w:rPr>
          <w:sz w:val="16"/>
        </w:rPr>
        <w:t>and</w:t>
      </w:r>
      <w:r>
        <w:rPr>
          <w:spacing w:val="-7"/>
          <w:sz w:val="16"/>
        </w:rPr>
        <w:t xml:space="preserve"> </w:t>
      </w:r>
      <w:r>
        <w:rPr>
          <w:sz w:val="16"/>
        </w:rPr>
        <w:t>S.</w:t>
      </w:r>
      <w:r>
        <w:rPr>
          <w:spacing w:val="-7"/>
          <w:sz w:val="16"/>
        </w:rPr>
        <w:t xml:space="preserve"> </w:t>
      </w:r>
      <w:r>
        <w:rPr>
          <w:sz w:val="16"/>
        </w:rPr>
        <w:t>Uehara,</w:t>
      </w:r>
      <w:r>
        <w:rPr>
          <w:spacing w:val="-7"/>
          <w:sz w:val="16"/>
        </w:rPr>
        <w:t xml:space="preserve"> </w:t>
      </w:r>
      <w:r>
        <w:rPr>
          <w:sz w:val="16"/>
        </w:rPr>
        <w:t>“A</w:t>
      </w:r>
      <w:r>
        <w:rPr>
          <w:spacing w:val="-7"/>
          <w:sz w:val="16"/>
        </w:rPr>
        <w:t xml:space="preserve"> </w:t>
      </w:r>
      <w:r>
        <w:rPr>
          <w:sz w:val="16"/>
        </w:rPr>
        <w:t>secure</w:t>
      </w:r>
      <w:r>
        <w:rPr>
          <w:spacing w:val="40"/>
          <w:sz w:val="16"/>
        </w:rPr>
        <w:t xml:space="preserve"> </w:t>
      </w:r>
      <w:r>
        <w:rPr>
          <w:sz w:val="16"/>
        </w:rPr>
        <w:t xml:space="preserve">protocol consisting of two different security-level message </w:t>
      </w:r>
      <w:proofErr w:type="spellStart"/>
      <w:r>
        <w:rPr>
          <w:sz w:val="16"/>
        </w:rPr>
        <w:t>a</w:t>
      </w:r>
      <w:r>
        <w:rPr>
          <w:sz w:val="16"/>
        </w:rPr>
        <w:t>uthentica</w:t>
      </w:r>
      <w:proofErr w:type="spellEnd"/>
      <w:r>
        <w:rPr>
          <w:sz w:val="16"/>
        </w:rPr>
        <w:t>-</w:t>
      </w:r>
      <w:r>
        <w:rPr>
          <w:spacing w:val="40"/>
          <w:sz w:val="16"/>
        </w:rPr>
        <w:t xml:space="preserve"> </w:t>
      </w:r>
      <w:proofErr w:type="spellStart"/>
      <w:r>
        <w:rPr>
          <w:sz w:val="16"/>
        </w:rPr>
        <w:t>tions</w:t>
      </w:r>
      <w:proofErr w:type="spellEnd"/>
      <w:r>
        <w:rPr>
          <w:spacing w:val="-10"/>
          <w:sz w:val="16"/>
        </w:rPr>
        <w:t xml:space="preserve"> </w:t>
      </w:r>
      <w:r>
        <w:rPr>
          <w:sz w:val="16"/>
        </w:rPr>
        <w:t>over</w:t>
      </w:r>
      <w:r>
        <w:rPr>
          <w:spacing w:val="-10"/>
          <w:sz w:val="16"/>
        </w:rPr>
        <w:t xml:space="preserve"> </w:t>
      </w:r>
      <w:r>
        <w:rPr>
          <w:sz w:val="16"/>
        </w:rPr>
        <w:t>can,”</w:t>
      </w:r>
      <w:r>
        <w:rPr>
          <w:spacing w:val="-10"/>
          <w:sz w:val="16"/>
        </w:rPr>
        <w:t xml:space="preserve"> </w:t>
      </w:r>
      <w:r>
        <w:rPr>
          <w:sz w:val="16"/>
        </w:rPr>
        <w:t>in</w:t>
      </w:r>
      <w:r>
        <w:rPr>
          <w:spacing w:val="-10"/>
          <w:sz w:val="16"/>
        </w:rPr>
        <w:t xml:space="preserve"> </w:t>
      </w:r>
      <w:r>
        <w:rPr>
          <w:i/>
          <w:sz w:val="16"/>
        </w:rPr>
        <w:t>2017</w:t>
      </w:r>
      <w:r>
        <w:rPr>
          <w:i/>
          <w:spacing w:val="-10"/>
          <w:sz w:val="16"/>
        </w:rPr>
        <w:t xml:space="preserve"> </w:t>
      </w:r>
      <w:r>
        <w:rPr>
          <w:i/>
          <w:sz w:val="16"/>
        </w:rPr>
        <w:t>3rd</w:t>
      </w:r>
      <w:r>
        <w:rPr>
          <w:i/>
          <w:spacing w:val="-10"/>
          <w:sz w:val="16"/>
        </w:rPr>
        <w:t xml:space="preserve"> </w:t>
      </w:r>
      <w:r>
        <w:rPr>
          <w:i/>
          <w:sz w:val="16"/>
        </w:rPr>
        <w:t>IEEE</w:t>
      </w:r>
      <w:r>
        <w:rPr>
          <w:i/>
          <w:spacing w:val="-10"/>
          <w:sz w:val="16"/>
        </w:rPr>
        <w:t xml:space="preserve"> </w:t>
      </w:r>
      <w:r>
        <w:rPr>
          <w:i/>
          <w:sz w:val="16"/>
        </w:rPr>
        <w:t>International</w:t>
      </w:r>
      <w:r>
        <w:rPr>
          <w:i/>
          <w:spacing w:val="-10"/>
          <w:sz w:val="16"/>
        </w:rPr>
        <w:t xml:space="preserve"> </w:t>
      </w:r>
      <w:r>
        <w:rPr>
          <w:i/>
          <w:sz w:val="16"/>
        </w:rPr>
        <w:t>Conference</w:t>
      </w:r>
      <w:r>
        <w:rPr>
          <w:i/>
          <w:spacing w:val="-10"/>
          <w:sz w:val="16"/>
        </w:rPr>
        <w:t xml:space="preserve"> </w:t>
      </w:r>
      <w:r>
        <w:rPr>
          <w:i/>
          <w:sz w:val="16"/>
        </w:rPr>
        <w:t>on</w:t>
      </w:r>
      <w:r>
        <w:rPr>
          <w:i/>
          <w:spacing w:val="-10"/>
          <w:sz w:val="16"/>
        </w:rPr>
        <w:t xml:space="preserve"> </w:t>
      </w:r>
      <w:r>
        <w:rPr>
          <w:i/>
          <w:sz w:val="16"/>
        </w:rPr>
        <w:t>Computer</w:t>
      </w:r>
      <w:r>
        <w:rPr>
          <w:i/>
          <w:spacing w:val="40"/>
          <w:sz w:val="16"/>
        </w:rPr>
        <w:t xml:space="preserve"> </w:t>
      </w:r>
      <w:r>
        <w:rPr>
          <w:i/>
          <w:sz w:val="16"/>
        </w:rPr>
        <w:t>and Communications (ICCC)</w:t>
      </w:r>
      <w:r>
        <w:rPr>
          <w:sz w:val="16"/>
        </w:rPr>
        <w:t>, 2017, pp. 1520–1524.</w:t>
      </w:r>
    </w:p>
    <w:p w14:paraId="56F2639F" w14:textId="77777777" w:rsidR="00DB4E42" w:rsidRDefault="00EE7020">
      <w:pPr>
        <w:pStyle w:val="ListParagraph"/>
        <w:numPr>
          <w:ilvl w:val="0"/>
          <w:numId w:val="1"/>
        </w:numPr>
        <w:tabs>
          <w:tab w:val="left" w:pos="485"/>
        </w:tabs>
        <w:spacing w:before="12" w:line="232" w:lineRule="auto"/>
        <w:ind w:hanging="366"/>
        <w:jc w:val="both"/>
        <w:rPr>
          <w:sz w:val="16"/>
        </w:rPr>
      </w:pPr>
      <w:r>
        <w:rPr>
          <w:sz w:val="16"/>
        </w:rPr>
        <w:t xml:space="preserve">N. </w:t>
      </w:r>
      <w:proofErr w:type="spellStart"/>
      <w:r>
        <w:rPr>
          <w:sz w:val="16"/>
        </w:rPr>
        <w:t>Nowdehi</w:t>
      </w:r>
      <w:proofErr w:type="spellEnd"/>
      <w:r>
        <w:rPr>
          <w:sz w:val="16"/>
        </w:rPr>
        <w:t xml:space="preserve">, A. Lautenbach, and T. </w:t>
      </w:r>
      <w:proofErr w:type="spellStart"/>
      <w:r>
        <w:rPr>
          <w:sz w:val="16"/>
        </w:rPr>
        <w:t>Olovsson</w:t>
      </w:r>
      <w:proofErr w:type="spellEnd"/>
      <w:r>
        <w:rPr>
          <w:sz w:val="16"/>
        </w:rPr>
        <w:t>, “In-vehicle can message</w:t>
      </w:r>
      <w:r>
        <w:rPr>
          <w:spacing w:val="40"/>
          <w:sz w:val="16"/>
        </w:rPr>
        <w:t xml:space="preserve"> </w:t>
      </w:r>
      <w:r>
        <w:rPr>
          <w:sz w:val="16"/>
        </w:rPr>
        <w:t>authentication:</w:t>
      </w:r>
      <w:r>
        <w:rPr>
          <w:spacing w:val="-5"/>
          <w:sz w:val="16"/>
        </w:rPr>
        <w:t xml:space="preserve"> </w:t>
      </w:r>
      <w:r>
        <w:rPr>
          <w:sz w:val="16"/>
        </w:rPr>
        <w:t>An</w:t>
      </w:r>
      <w:r>
        <w:rPr>
          <w:spacing w:val="-5"/>
          <w:sz w:val="16"/>
        </w:rPr>
        <w:t xml:space="preserve"> </w:t>
      </w:r>
      <w:r>
        <w:rPr>
          <w:sz w:val="16"/>
        </w:rPr>
        <w:t>evaluation</w:t>
      </w:r>
      <w:r>
        <w:rPr>
          <w:spacing w:val="-5"/>
          <w:sz w:val="16"/>
        </w:rPr>
        <w:t xml:space="preserve"> </w:t>
      </w:r>
      <w:r>
        <w:rPr>
          <w:sz w:val="16"/>
        </w:rPr>
        <w:t>based</w:t>
      </w:r>
      <w:r>
        <w:rPr>
          <w:spacing w:val="-5"/>
          <w:sz w:val="16"/>
        </w:rPr>
        <w:t xml:space="preserve"> </w:t>
      </w:r>
      <w:r>
        <w:rPr>
          <w:sz w:val="16"/>
        </w:rPr>
        <w:t>on</w:t>
      </w:r>
      <w:r>
        <w:rPr>
          <w:spacing w:val="-5"/>
          <w:sz w:val="16"/>
        </w:rPr>
        <w:t xml:space="preserve"> </w:t>
      </w:r>
      <w:r>
        <w:rPr>
          <w:sz w:val="16"/>
        </w:rPr>
        <w:t>industrial</w:t>
      </w:r>
      <w:r>
        <w:rPr>
          <w:spacing w:val="-5"/>
          <w:sz w:val="16"/>
        </w:rPr>
        <w:t xml:space="preserve"> </w:t>
      </w:r>
      <w:r>
        <w:rPr>
          <w:sz w:val="16"/>
        </w:rPr>
        <w:t>criteria,”</w:t>
      </w:r>
      <w:r>
        <w:rPr>
          <w:spacing w:val="-5"/>
          <w:sz w:val="16"/>
        </w:rPr>
        <w:t xml:space="preserve"> </w:t>
      </w:r>
      <w:r>
        <w:rPr>
          <w:sz w:val="16"/>
        </w:rPr>
        <w:t>in</w:t>
      </w:r>
      <w:r>
        <w:rPr>
          <w:spacing w:val="-5"/>
          <w:sz w:val="16"/>
        </w:rPr>
        <w:t xml:space="preserve"> </w:t>
      </w:r>
      <w:r>
        <w:rPr>
          <w:i/>
          <w:sz w:val="16"/>
        </w:rPr>
        <w:t>2017</w:t>
      </w:r>
      <w:r>
        <w:rPr>
          <w:i/>
          <w:spacing w:val="-5"/>
          <w:sz w:val="16"/>
        </w:rPr>
        <w:t xml:space="preserve"> </w:t>
      </w:r>
      <w:r>
        <w:rPr>
          <w:i/>
          <w:sz w:val="16"/>
        </w:rPr>
        <w:t>IEEE</w:t>
      </w:r>
      <w:r>
        <w:rPr>
          <w:i/>
          <w:spacing w:val="40"/>
          <w:sz w:val="16"/>
        </w:rPr>
        <w:t xml:space="preserve"> </w:t>
      </w:r>
      <w:r>
        <w:rPr>
          <w:i/>
          <w:sz w:val="16"/>
        </w:rPr>
        <w:t>86th Vehicular Technology Conference (VTC-Fall)</w:t>
      </w:r>
      <w:r>
        <w:rPr>
          <w:sz w:val="16"/>
        </w:rPr>
        <w:t>, 2017, pp. 1–7.</w:t>
      </w:r>
    </w:p>
    <w:p w14:paraId="2BE4AC78" w14:textId="77777777" w:rsidR="00DB4E42" w:rsidRDefault="00EE7020">
      <w:pPr>
        <w:pStyle w:val="ListParagraph"/>
        <w:numPr>
          <w:ilvl w:val="0"/>
          <w:numId w:val="1"/>
        </w:numPr>
        <w:tabs>
          <w:tab w:val="left" w:pos="485"/>
        </w:tabs>
        <w:spacing w:before="11" w:line="232" w:lineRule="auto"/>
        <w:ind w:hanging="366"/>
        <w:jc w:val="both"/>
        <w:rPr>
          <w:sz w:val="16"/>
        </w:rPr>
      </w:pPr>
      <w:r>
        <w:rPr>
          <w:sz w:val="16"/>
        </w:rPr>
        <w:t>W.</w:t>
      </w:r>
      <w:r>
        <w:rPr>
          <w:spacing w:val="-2"/>
          <w:sz w:val="16"/>
        </w:rPr>
        <w:t xml:space="preserve"> </w:t>
      </w:r>
      <w:r>
        <w:rPr>
          <w:sz w:val="16"/>
        </w:rPr>
        <w:t>Choi,</w:t>
      </w:r>
      <w:r>
        <w:rPr>
          <w:spacing w:val="-2"/>
          <w:sz w:val="16"/>
        </w:rPr>
        <w:t xml:space="preserve"> </w:t>
      </w:r>
      <w:r>
        <w:rPr>
          <w:sz w:val="16"/>
        </w:rPr>
        <w:t>K.</w:t>
      </w:r>
      <w:r>
        <w:rPr>
          <w:spacing w:val="-2"/>
          <w:sz w:val="16"/>
        </w:rPr>
        <w:t xml:space="preserve"> </w:t>
      </w:r>
      <w:proofErr w:type="spellStart"/>
      <w:r>
        <w:rPr>
          <w:sz w:val="16"/>
        </w:rPr>
        <w:t>Joo</w:t>
      </w:r>
      <w:proofErr w:type="spellEnd"/>
      <w:r>
        <w:rPr>
          <w:sz w:val="16"/>
        </w:rPr>
        <w:t>,</w:t>
      </w:r>
      <w:r>
        <w:rPr>
          <w:spacing w:val="-2"/>
          <w:sz w:val="16"/>
        </w:rPr>
        <w:t xml:space="preserve"> </w:t>
      </w:r>
      <w:r>
        <w:rPr>
          <w:sz w:val="16"/>
        </w:rPr>
        <w:t>H.</w:t>
      </w:r>
      <w:r>
        <w:rPr>
          <w:spacing w:val="-2"/>
          <w:sz w:val="16"/>
        </w:rPr>
        <w:t xml:space="preserve"> </w:t>
      </w:r>
      <w:r>
        <w:rPr>
          <w:sz w:val="16"/>
        </w:rPr>
        <w:t>J.</w:t>
      </w:r>
      <w:r>
        <w:rPr>
          <w:spacing w:val="-2"/>
          <w:sz w:val="16"/>
        </w:rPr>
        <w:t xml:space="preserve"> </w:t>
      </w:r>
      <w:r>
        <w:rPr>
          <w:sz w:val="16"/>
        </w:rPr>
        <w:t>Jo,</w:t>
      </w:r>
      <w:r>
        <w:rPr>
          <w:spacing w:val="-2"/>
          <w:sz w:val="16"/>
        </w:rPr>
        <w:t xml:space="preserve"> </w:t>
      </w:r>
      <w:r>
        <w:rPr>
          <w:sz w:val="16"/>
        </w:rPr>
        <w:t>M.</w:t>
      </w:r>
      <w:r>
        <w:rPr>
          <w:spacing w:val="-2"/>
          <w:sz w:val="16"/>
        </w:rPr>
        <w:t xml:space="preserve"> </w:t>
      </w:r>
      <w:r>
        <w:rPr>
          <w:sz w:val="16"/>
        </w:rPr>
        <w:t>C.</w:t>
      </w:r>
      <w:r>
        <w:rPr>
          <w:spacing w:val="-2"/>
          <w:sz w:val="16"/>
        </w:rPr>
        <w:t xml:space="preserve"> </w:t>
      </w:r>
      <w:r>
        <w:rPr>
          <w:sz w:val="16"/>
        </w:rPr>
        <w:t>Park,</w:t>
      </w:r>
      <w:r>
        <w:rPr>
          <w:spacing w:val="-2"/>
          <w:sz w:val="16"/>
        </w:rPr>
        <w:t xml:space="preserve"> </w:t>
      </w:r>
      <w:r>
        <w:rPr>
          <w:sz w:val="16"/>
        </w:rPr>
        <w:t>and</w:t>
      </w:r>
      <w:r>
        <w:rPr>
          <w:spacing w:val="-2"/>
          <w:sz w:val="16"/>
        </w:rPr>
        <w:t xml:space="preserve"> </w:t>
      </w:r>
      <w:r>
        <w:rPr>
          <w:sz w:val="16"/>
        </w:rPr>
        <w:t>D.</w:t>
      </w:r>
      <w:r>
        <w:rPr>
          <w:spacing w:val="-2"/>
          <w:sz w:val="16"/>
        </w:rPr>
        <w:t xml:space="preserve"> </w:t>
      </w:r>
      <w:r>
        <w:rPr>
          <w:sz w:val="16"/>
        </w:rPr>
        <w:t>H.</w:t>
      </w:r>
      <w:r>
        <w:rPr>
          <w:spacing w:val="-2"/>
          <w:sz w:val="16"/>
        </w:rPr>
        <w:t xml:space="preserve"> </w:t>
      </w:r>
      <w:r>
        <w:rPr>
          <w:sz w:val="16"/>
        </w:rPr>
        <w:t>Lee,</w:t>
      </w:r>
      <w:r>
        <w:rPr>
          <w:spacing w:val="-2"/>
          <w:sz w:val="16"/>
        </w:rPr>
        <w:t xml:space="preserve"> </w:t>
      </w:r>
      <w:r>
        <w:rPr>
          <w:sz w:val="16"/>
        </w:rPr>
        <w:t>“</w:t>
      </w:r>
      <w:proofErr w:type="spellStart"/>
      <w:r>
        <w:rPr>
          <w:sz w:val="16"/>
        </w:rPr>
        <w:t>Voltageids</w:t>
      </w:r>
      <w:proofErr w:type="spellEnd"/>
      <w:r>
        <w:rPr>
          <w:sz w:val="16"/>
        </w:rPr>
        <w:t>:</w:t>
      </w:r>
      <w:r>
        <w:rPr>
          <w:spacing w:val="-2"/>
          <w:sz w:val="16"/>
        </w:rPr>
        <w:t xml:space="preserve"> </w:t>
      </w:r>
      <w:r>
        <w:rPr>
          <w:sz w:val="16"/>
        </w:rPr>
        <w:t>Low-</w:t>
      </w:r>
      <w:r>
        <w:rPr>
          <w:spacing w:val="40"/>
          <w:sz w:val="16"/>
        </w:rPr>
        <w:t xml:space="preserve"> </w:t>
      </w:r>
      <w:r>
        <w:rPr>
          <w:sz w:val="16"/>
        </w:rPr>
        <w:t>level communication characteristics for automotive intrusion detection</w:t>
      </w:r>
      <w:r>
        <w:rPr>
          <w:spacing w:val="40"/>
          <w:sz w:val="16"/>
        </w:rPr>
        <w:t xml:space="preserve"> </w:t>
      </w:r>
      <w:r>
        <w:rPr>
          <w:sz w:val="16"/>
        </w:rPr>
        <w:t xml:space="preserve">system,” </w:t>
      </w:r>
      <w:r>
        <w:rPr>
          <w:i/>
          <w:sz w:val="16"/>
        </w:rPr>
        <w:t xml:space="preserve">IEEE </w:t>
      </w:r>
      <w:r>
        <w:rPr>
          <w:i/>
          <w:sz w:val="16"/>
        </w:rPr>
        <w:t>Transactions on Information Forensics and Security</w:t>
      </w:r>
      <w:r>
        <w:rPr>
          <w:sz w:val="16"/>
        </w:rPr>
        <w:t>,</w:t>
      </w:r>
      <w:r>
        <w:rPr>
          <w:spacing w:val="40"/>
          <w:sz w:val="16"/>
        </w:rPr>
        <w:t xml:space="preserve"> </w:t>
      </w:r>
      <w:r>
        <w:rPr>
          <w:sz w:val="16"/>
        </w:rPr>
        <w:t>vol. 13, no. 8, pp. 2114–2129, 2018.</w:t>
      </w:r>
    </w:p>
    <w:p w14:paraId="7EB94C09" w14:textId="77777777" w:rsidR="00DB4E42" w:rsidRDefault="00EE7020">
      <w:pPr>
        <w:pStyle w:val="ListParagraph"/>
        <w:numPr>
          <w:ilvl w:val="0"/>
          <w:numId w:val="1"/>
        </w:numPr>
        <w:tabs>
          <w:tab w:val="left" w:pos="485"/>
        </w:tabs>
        <w:spacing w:before="12" w:line="232" w:lineRule="auto"/>
        <w:ind w:hanging="366"/>
        <w:jc w:val="both"/>
        <w:rPr>
          <w:sz w:val="16"/>
        </w:rPr>
      </w:pPr>
      <w:r>
        <w:rPr>
          <w:sz w:val="16"/>
        </w:rPr>
        <w:t>H.</w:t>
      </w:r>
      <w:r>
        <w:rPr>
          <w:spacing w:val="40"/>
          <w:sz w:val="16"/>
        </w:rPr>
        <w:t xml:space="preserve"> </w:t>
      </w:r>
      <w:r>
        <w:rPr>
          <w:sz w:val="16"/>
        </w:rPr>
        <w:t>M.</w:t>
      </w:r>
      <w:r>
        <w:rPr>
          <w:spacing w:val="40"/>
          <w:sz w:val="16"/>
        </w:rPr>
        <w:t xml:space="preserve"> </w:t>
      </w:r>
      <w:r>
        <w:rPr>
          <w:sz w:val="16"/>
        </w:rPr>
        <w:t>Song,</w:t>
      </w:r>
      <w:r>
        <w:rPr>
          <w:spacing w:val="40"/>
          <w:sz w:val="16"/>
        </w:rPr>
        <w:t xml:space="preserve"> </w:t>
      </w:r>
      <w:r>
        <w:rPr>
          <w:sz w:val="16"/>
        </w:rPr>
        <w:t>J.</w:t>
      </w:r>
      <w:r>
        <w:rPr>
          <w:spacing w:val="40"/>
          <w:sz w:val="16"/>
        </w:rPr>
        <w:t xml:space="preserve"> </w:t>
      </w:r>
      <w:r>
        <w:rPr>
          <w:sz w:val="16"/>
        </w:rPr>
        <w:t>Woo,</w:t>
      </w:r>
      <w:r>
        <w:rPr>
          <w:spacing w:val="40"/>
          <w:sz w:val="16"/>
        </w:rPr>
        <w:t xml:space="preserve"> </w:t>
      </w:r>
      <w:r>
        <w:rPr>
          <w:sz w:val="16"/>
        </w:rPr>
        <w:t>and</w:t>
      </w:r>
      <w:r>
        <w:rPr>
          <w:spacing w:val="40"/>
          <w:sz w:val="16"/>
        </w:rPr>
        <w:t xml:space="preserve"> </w:t>
      </w:r>
      <w:r>
        <w:rPr>
          <w:sz w:val="16"/>
        </w:rPr>
        <w:t>H.</w:t>
      </w:r>
      <w:r>
        <w:rPr>
          <w:spacing w:val="40"/>
          <w:sz w:val="16"/>
        </w:rPr>
        <w:t xml:space="preserve"> </w:t>
      </w:r>
      <w:r>
        <w:rPr>
          <w:sz w:val="16"/>
        </w:rPr>
        <w:t>K.</w:t>
      </w:r>
      <w:r>
        <w:rPr>
          <w:spacing w:val="40"/>
          <w:sz w:val="16"/>
        </w:rPr>
        <w:t xml:space="preserve"> </w:t>
      </w:r>
      <w:r>
        <w:rPr>
          <w:sz w:val="16"/>
        </w:rPr>
        <w:t>Kim,</w:t>
      </w:r>
      <w:r>
        <w:rPr>
          <w:spacing w:val="40"/>
          <w:sz w:val="16"/>
        </w:rPr>
        <w:t xml:space="preserve"> </w:t>
      </w:r>
      <w:r>
        <w:rPr>
          <w:sz w:val="16"/>
        </w:rPr>
        <w:t>“In-vehicle</w:t>
      </w:r>
      <w:r>
        <w:rPr>
          <w:spacing w:val="94"/>
          <w:sz w:val="16"/>
        </w:rPr>
        <w:t xml:space="preserve"> </w:t>
      </w:r>
      <w:r>
        <w:rPr>
          <w:sz w:val="16"/>
        </w:rPr>
        <w:t>network</w:t>
      </w:r>
      <w:r>
        <w:rPr>
          <w:spacing w:val="40"/>
          <w:sz w:val="16"/>
        </w:rPr>
        <w:t xml:space="preserve"> </w:t>
      </w:r>
      <w:r>
        <w:rPr>
          <w:sz w:val="16"/>
        </w:rPr>
        <w:t>intrusion</w:t>
      </w:r>
      <w:r>
        <w:rPr>
          <w:spacing w:val="-2"/>
          <w:sz w:val="16"/>
        </w:rPr>
        <w:t xml:space="preserve"> </w:t>
      </w:r>
      <w:r>
        <w:rPr>
          <w:sz w:val="16"/>
        </w:rPr>
        <w:t>detection</w:t>
      </w:r>
      <w:r>
        <w:rPr>
          <w:spacing w:val="-2"/>
          <w:sz w:val="16"/>
        </w:rPr>
        <w:t xml:space="preserve"> </w:t>
      </w:r>
      <w:r>
        <w:rPr>
          <w:sz w:val="16"/>
        </w:rPr>
        <w:t>using</w:t>
      </w:r>
      <w:r>
        <w:rPr>
          <w:spacing w:val="-2"/>
          <w:sz w:val="16"/>
        </w:rPr>
        <w:t xml:space="preserve"> </w:t>
      </w:r>
      <w:r>
        <w:rPr>
          <w:sz w:val="16"/>
        </w:rPr>
        <w:t>deep</w:t>
      </w:r>
      <w:r>
        <w:rPr>
          <w:spacing w:val="-2"/>
          <w:sz w:val="16"/>
        </w:rPr>
        <w:t xml:space="preserve"> </w:t>
      </w:r>
      <w:r>
        <w:rPr>
          <w:sz w:val="16"/>
        </w:rPr>
        <w:t>convolutional</w:t>
      </w:r>
      <w:r>
        <w:rPr>
          <w:spacing w:val="-2"/>
          <w:sz w:val="16"/>
        </w:rPr>
        <w:t xml:space="preserve"> </w:t>
      </w:r>
      <w:r>
        <w:rPr>
          <w:sz w:val="16"/>
        </w:rPr>
        <w:t>neural</w:t>
      </w:r>
      <w:r>
        <w:rPr>
          <w:spacing w:val="-2"/>
          <w:sz w:val="16"/>
        </w:rPr>
        <w:t xml:space="preserve"> </w:t>
      </w:r>
      <w:r>
        <w:rPr>
          <w:sz w:val="16"/>
        </w:rPr>
        <w:t>network,”</w:t>
      </w:r>
      <w:r>
        <w:rPr>
          <w:spacing w:val="-2"/>
          <w:sz w:val="16"/>
        </w:rPr>
        <w:t xml:space="preserve"> </w:t>
      </w:r>
      <w:r>
        <w:rPr>
          <w:i/>
          <w:sz w:val="16"/>
        </w:rPr>
        <w:t>Vehicular</w:t>
      </w:r>
      <w:r>
        <w:rPr>
          <w:i/>
          <w:spacing w:val="40"/>
          <w:sz w:val="16"/>
        </w:rPr>
        <w:t xml:space="preserve"> </w:t>
      </w:r>
      <w:r>
        <w:rPr>
          <w:i/>
          <w:sz w:val="16"/>
        </w:rPr>
        <w:t>Communications</w:t>
      </w:r>
      <w:r>
        <w:rPr>
          <w:sz w:val="16"/>
        </w:rPr>
        <w:t>, vol. 21, p. 100198, 2020. [Online]. Available:</w:t>
      </w:r>
      <w:r>
        <w:rPr>
          <w:spacing w:val="40"/>
          <w:sz w:val="16"/>
        </w:rPr>
        <w:t xml:space="preserve"> </w:t>
      </w:r>
      <w:hyperlink r:id="rId25">
        <w:r>
          <w:rPr>
            <w:spacing w:val="-2"/>
            <w:sz w:val="16"/>
          </w:rPr>
          <w:t>https://www.sciencedirect.com/science/article/pii/S2214209619302451</w:t>
        </w:r>
      </w:hyperlink>
    </w:p>
    <w:p w14:paraId="25A6EA4F" w14:textId="77777777" w:rsidR="00DB4E42" w:rsidRDefault="00EE7020">
      <w:pPr>
        <w:pStyle w:val="ListParagraph"/>
        <w:numPr>
          <w:ilvl w:val="0"/>
          <w:numId w:val="1"/>
        </w:numPr>
        <w:tabs>
          <w:tab w:val="left" w:pos="485"/>
        </w:tabs>
        <w:spacing w:before="12" w:line="232" w:lineRule="auto"/>
        <w:ind w:hanging="366"/>
        <w:jc w:val="both"/>
        <w:rPr>
          <w:sz w:val="16"/>
        </w:rPr>
      </w:pPr>
      <w:r>
        <w:rPr>
          <w:sz w:val="16"/>
        </w:rPr>
        <w:t xml:space="preserve">A. Taylor, S. Leblanc, and N. </w:t>
      </w:r>
      <w:proofErr w:type="spellStart"/>
      <w:r>
        <w:rPr>
          <w:sz w:val="16"/>
        </w:rPr>
        <w:t>Japkowicz</w:t>
      </w:r>
      <w:proofErr w:type="spellEnd"/>
      <w:r>
        <w:rPr>
          <w:sz w:val="16"/>
        </w:rPr>
        <w:t>, “Anomaly det</w:t>
      </w:r>
      <w:r>
        <w:rPr>
          <w:sz w:val="16"/>
        </w:rPr>
        <w:t>ection in auto-</w:t>
      </w:r>
      <w:r>
        <w:rPr>
          <w:spacing w:val="40"/>
          <w:sz w:val="16"/>
        </w:rPr>
        <w:t xml:space="preserve"> </w:t>
      </w:r>
      <w:r>
        <w:rPr>
          <w:sz w:val="16"/>
        </w:rPr>
        <w:t>mobile</w:t>
      </w:r>
      <w:r>
        <w:rPr>
          <w:spacing w:val="18"/>
          <w:sz w:val="16"/>
        </w:rPr>
        <w:t xml:space="preserve"> </w:t>
      </w:r>
      <w:r>
        <w:rPr>
          <w:sz w:val="16"/>
        </w:rPr>
        <w:t>control</w:t>
      </w:r>
      <w:r>
        <w:rPr>
          <w:spacing w:val="18"/>
          <w:sz w:val="16"/>
        </w:rPr>
        <w:t xml:space="preserve"> </w:t>
      </w:r>
      <w:r>
        <w:rPr>
          <w:sz w:val="16"/>
        </w:rPr>
        <w:t>network</w:t>
      </w:r>
      <w:r>
        <w:rPr>
          <w:spacing w:val="18"/>
          <w:sz w:val="16"/>
        </w:rPr>
        <w:t xml:space="preserve"> </w:t>
      </w:r>
      <w:r>
        <w:rPr>
          <w:sz w:val="16"/>
        </w:rPr>
        <w:t>data</w:t>
      </w:r>
      <w:r>
        <w:rPr>
          <w:spacing w:val="18"/>
          <w:sz w:val="16"/>
        </w:rPr>
        <w:t xml:space="preserve"> </w:t>
      </w:r>
      <w:r>
        <w:rPr>
          <w:sz w:val="16"/>
        </w:rPr>
        <w:t>with</w:t>
      </w:r>
      <w:r>
        <w:rPr>
          <w:spacing w:val="18"/>
          <w:sz w:val="16"/>
        </w:rPr>
        <w:t xml:space="preserve"> </w:t>
      </w:r>
      <w:r>
        <w:rPr>
          <w:sz w:val="16"/>
        </w:rPr>
        <w:t>long</w:t>
      </w:r>
      <w:r>
        <w:rPr>
          <w:spacing w:val="18"/>
          <w:sz w:val="16"/>
        </w:rPr>
        <w:t xml:space="preserve"> </w:t>
      </w:r>
      <w:r>
        <w:rPr>
          <w:sz w:val="16"/>
        </w:rPr>
        <w:t>short-term</w:t>
      </w:r>
      <w:r>
        <w:rPr>
          <w:spacing w:val="18"/>
          <w:sz w:val="16"/>
        </w:rPr>
        <w:t xml:space="preserve"> </w:t>
      </w:r>
      <w:r>
        <w:rPr>
          <w:sz w:val="16"/>
        </w:rPr>
        <w:t>memory</w:t>
      </w:r>
      <w:r>
        <w:rPr>
          <w:spacing w:val="18"/>
          <w:sz w:val="16"/>
        </w:rPr>
        <w:t xml:space="preserve"> </w:t>
      </w:r>
      <w:r>
        <w:rPr>
          <w:sz w:val="16"/>
        </w:rPr>
        <w:t>networks,”</w:t>
      </w:r>
    </w:p>
    <w:p w14:paraId="0F77A80D" w14:textId="77777777" w:rsidR="00DB4E42" w:rsidRDefault="00DB4E42">
      <w:pPr>
        <w:spacing w:line="232" w:lineRule="auto"/>
        <w:jc w:val="both"/>
        <w:rPr>
          <w:sz w:val="16"/>
        </w:rPr>
        <w:sectPr w:rsidR="00DB4E42">
          <w:pgSz w:w="12240" w:h="15840"/>
          <w:pgMar w:top="1000" w:right="800" w:bottom="280" w:left="860" w:header="464" w:footer="0" w:gutter="0"/>
          <w:cols w:num="2" w:space="720" w:equalWidth="0">
            <w:col w:w="5181" w:space="79"/>
            <w:col w:w="5320"/>
          </w:cols>
        </w:sectPr>
      </w:pPr>
    </w:p>
    <w:p w14:paraId="7C76BBE8" w14:textId="77777777" w:rsidR="00DB4E42" w:rsidRDefault="00EE7020">
      <w:pPr>
        <w:spacing w:before="140" w:line="232" w:lineRule="auto"/>
        <w:ind w:left="484" w:right="38"/>
        <w:jc w:val="both"/>
        <w:rPr>
          <w:sz w:val="16"/>
        </w:rPr>
      </w:pPr>
      <w:r>
        <w:rPr>
          <w:sz w:val="16"/>
        </w:rPr>
        <w:lastRenderedPageBreak/>
        <w:t xml:space="preserve">in </w:t>
      </w:r>
      <w:r>
        <w:rPr>
          <w:i/>
          <w:sz w:val="16"/>
        </w:rPr>
        <w:t>2016 IEEE International Conference on Data Science and Advanced</w:t>
      </w:r>
      <w:r>
        <w:rPr>
          <w:i/>
          <w:spacing w:val="40"/>
          <w:sz w:val="16"/>
        </w:rPr>
        <w:t xml:space="preserve"> </w:t>
      </w:r>
      <w:r>
        <w:rPr>
          <w:i/>
          <w:sz w:val="16"/>
        </w:rPr>
        <w:t>Analytics (DSAA)</w:t>
      </w:r>
      <w:r>
        <w:rPr>
          <w:sz w:val="16"/>
        </w:rPr>
        <w:t>, 2016, pp. 130–139.</w:t>
      </w:r>
    </w:p>
    <w:p w14:paraId="7213B488" w14:textId="77777777" w:rsidR="00DB4E42" w:rsidRDefault="00EE7020">
      <w:pPr>
        <w:pStyle w:val="ListParagraph"/>
        <w:numPr>
          <w:ilvl w:val="0"/>
          <w:numId w:val="1"/>
        </w:numPr>
        <w:tabs>
          <w:tab w:val="left" w:pos="485"/>
        </w:tabs>
        <w:spacing w:before="2" w:line="232" w:lineRule="auto"/>
        <w:ind w:right="38" w:hanging="366"/>
        <w:jc w:val="both"/>
        <w:rPr>
          <w:sz w:val="16"/>
        </w:rPr>
      </w:pPr>
      <w:r>
        <w:rPr>
          <w:sz w:val="16"/>
        </w:rPr>
        <w:t>P. Ren, Y. Xiao, X. Chang, P.-Y. Huang, Z. L</w:t>
      </w:r>
      <w:r>
        <w:rPr>
          <w:sz w:val="16"/>
        </w:rPr>
        <w:t>i, X. Chen, and X. Wang,</w:t>
      </w:r>
      <w:r>
        <w:rPr>
          <w:spacing w:val="40"/>
          <w:sz w:val="16"/>
        </w:rPr>
        <w:t xml:space="preserve"> </w:t>
      </w:r>
      <w:r>
        <w:rPr>
          <w:sz w:val="16"/>
        </w:rPr>
        <w:t>“A comprehensive survey of neural architecture search: Challenges and</w:t>
      </w:r>
      <w:r>
        <w:rPr>
          <w:spacing w:val="40"/>
          <w:sz w:val="16"/>
        </w:rPr>
        <w:t xml:space="preserve"> </w:t>
      </w:r>
      <w:r>
        <w:rPr>
          <w:sz w:val="16"/>
        </w:rPr>
        <w:t>solutions,” 2020. [Online]. Available: https://arxiv.org/abs/2006.02903</w:t>
      </w:r>
    </w:p>
    <w:p w14:paraId="7901ABFB" w14:textId="77777777" w:rsidR="00DB4E42" w:rsidRDefault="00EE7020">
      <w:pPr>
        <w:pStyle w:val="ListParagraph"/>
        <w:numPr>
          <w:ilvl w:val="0"/>
          <w:numId w:val="1"/>
        </w:numPr>
        <w:tabs>
          <w:tab w:val="left" w:pos="485"/>
        </w:tabs>
        <w:spacing w:line="180" w:lineRule="exact"/>
        <w:ind w:right="0" w:hanging="366"/>
        <w:jc w:val="both"/>
        <w:rPr>
          <w:sz w:val="16"/>
        </w:rPr>
      </w:pPr>
      <w:r>
        <w:rPr>
          <w:sz w:val="16"/>
        </w:rPr>
        <w:t>C.</w:t>
      </w:r>
      <w:r>
        <w:rPr>
          <w:spacing w:val="78"/>
          <w:sz w:val="16"/>
        </w:rPr>
        <w:t xml:space="preserve"> </w:t>
      </w:r>
      <w:r>
        <w:rPr>
          <w:sz w:val="16"/>
        </w:rPr>
        <w:t>Ying,</w:t>
      </w:r>
      <w:r>
        <w:rPr>
          <w:spacing w:val="79"/>
          <w:sz w:val="16"/>
        </w:rPr>
        <w:t xml:space="preserve"> </w:t>
      </w:r>
      <w:r>
        <w:rPr>
          <w:sz w:val="16"/>
        </w:rPr>
        <w:t>A.</w:t>
      </w:r>
      <w:r>
        <w:rPr>
          <w:spacing w:val="79"/>
          <w:sz w:val="16"/>
        </w:rPr>
        <w:t xml:space="preserve"> </w:t>
      </w:r>
      <w:r>
        <w:rPr>
          <w:sz w:val="16"/>
        </w:rPr>
        <w:t>Klein,</w:t>
      </w:r>
      <w:r>
        <w:rPr>
          <w:spacing w:val="78"/>
          <w:sz w:val="16"/>
        </w:rPr>
        <w:t xml:space="preserve"> </w:t>
      </w:r>
      <w:r>
        <w:rPr>
          <w:sz w:val="16"/>
        </w:rPr>
        <w:t>E.</w:t>
      </w:r>
      <w:r>
        <w:rPr>
          <w:spacing w:val="79"/>
          <w:sz w:val="16"/>
        </w:rPr>
        <w:t xml:space="preserve"> </w:t>
      </w:r>
      <w:r>
        <w:rPr>
          <w:sz w:val="16"/>
        </w:rPr>
        <w:t>Christiansen,</w:t>
      </w:r>
      <w:r>
        <w:rPr>
          <w:spacing w:val="79"/>
          <w:sz w:val="16"/>
        </w:rPr>
        <w:t xml:space="preserve"> </w:t>
      </w:r>
      <w:r>
        <w:rPr>
          <w:sz w:val="16"/>
        </w:rPr>
        <w:t>E.</w:t>
      </w:r>
      <w:r>
        <w:rPr>
          <w:spacing w:val="78"/>
          <w:sz w:val="16"/>
        </w:rPr>
        <w:t xml:space="preserve"> </w:t>
      </w:r>
      <w:r>
        <w:rPr>
          <w:sz w:val="16"/>
        </w:rPr>
        <w:t>Real,</w:t>
      </w:r>
      <w:r>
        <w:rPr>
          <w:spacing w:val="79"/>
          <w:sz w:val="16"/>
        </w:rPr>
        <w:t xml:space="preserve"> </w:t>
      </w:r>
      <w:r>
        <w:rPr>
          <w:sz w:val="16"/>
        </w:rPr>
        <w:t>K.</w:t>
      </w:r>
      <w:r>
        <w:rPr>
          <w:spacing w:val="79"/>
          <w:sz w:val="16"/>
        </w:rPr>
        <w:t xml:space="preserve"> </w:t>
      </w:r>
      <w:r>
        <w:rPr>
          <w:sz w:val="16"/>
        </w:rPr>
        <w:t>Murphy,</w:t>
      </w:r>
      <w:r>
        <w:rPr>
          <w:spacing w:val="78"/>
          <w:sz w:val="16"/>
        </w:rPr>
        <w:t xml:space="preserve"> </w:t>
      </w:r>
      <w:r>
        <w:rPr>
          <w:spacing w:val="-5"/>
          <w:sz w:val="16"/>
        </w:rPr>
        <w:t>and</w:t>
      </w:r>
    </w:p>
    <w:p w14:paraId="502FAFA6" w14:textId="77777777" w:rsidR="00DB4E42" w:rsidRDefault="00EE7020">
      <w:pPr>
        <w:spacing w:before="2" w:line="232" w:lineRule="auto"/>
        <w:ind w:left="484" w:right="38"/>
        <w:jc w:val="both"/>
        <w:rPr>
          <w:sz w:val="16"/>
        </w:rPr>
      </w:pPr>
      <w:r>
        <w:rPr>
          <w:sz w:val="16"/>
        </w:rPr>
        <w:t xml:space="preserve">F. </w:t>
      </w:r>
      <w:proofErr w:type="spellStart"/>
      <w:r>
        <w:rPr>
          <w:sz w:val="16"/>
        </w:rPr>
        <w:t>Hutter</w:t>
      </w:r>
      <w:proofErr w:type="spellEnd"/>
      <w:r>
        <w:rPr>
          <w:sz w:val="16"/>
        </w:rPr>
        <w:t>, “NAS-bench-101: Towards reproducible neural architecture</w:t>
      </w:r>
      <w:r>
        <w:rPr>
          <w:spacing w:val="40"/>
          <w:sz w:val="16"/>
        </w:rPr>
        <w:t xml:space="preserve"> </w:t>
      </w:r>
      <w:r>
        <w:rPr>
          <w:sz w:val="16"/>
        </w:rPr>
        <w:t xml:space="preserve">search,” in </w:t>
      </w:r>
      <w:r>
        <w:rPr>
          <w:i/>
          <w:sz w:val="16"/>
        </w:rPr>
        <w:t>Proceedings of the 36th International Conference on</w:t>
      </w:r>
      <w:r>
        <w:rPr>
          <w:i/>
          <w:spacing w:val="40"/>
          <w:sz w:val="16"/>
        </w:rPr>
        <w:t xml:space="preserve"> </w:t>
      </w:r>
      <w:r>
        <w:rPr>
          <w:i/>
          <w:sz w:val="16"/>
        </w:rPr>
        <w:t>Machine</w:t>
      </w:r>
      <w:r>
        <w:rPr>
          <w:i/>
          <w:spacing w:val="37"/>
          <w:sz w:val="16"/>
        </w:rPr>
        <w:t xml:space="preserve"> </w:t>
      </w:r>
      <w:r>
        <w:rPr>
          <w:i/>
          <w:sz w:val="16"/>
        </w:rPr>
        <w:t>Learning</w:t>
      </w:r>
      <w:r>
        <w:rPr>
          <w:sz w:val="16"/>
        </w:rPr>
        <w:t>,</w:t>
      </w:r>
      <w:r>
        <w:rPr>
          <w:spacing w:val="37"/>
          <w:sz w:val="16"/>
        </w:rPr>
        <w:t xml:space="preserve"> </w:t>
      </w:r>
      <w:r>
        <w:rPr>
          <w:sz w:val="16"/>
        </w:rPr>
        <w:t>ser.</w:t>
      </w:r>
      <w:r>
        <w:rPr>
          <w:spacing w:val="38"/>
          <w:sz w:val="16"/>
        </w:rPr>
        <w:t xml:space="preserve"> </w:t>
      </w:r>
      <w:r>
        <w:rPr>
          <w:sz w:val="16"/>
        </w:rPr>
        <w:t>Proceedings</w:t>
      </w:r>
      <w:r>
        <w:rPr>
          <w:spacing w:val="37"/>
          <w:sz w:val="16"/>
        </w:rPr>
        <w:t xml:space="preserve"> </w:t>
      </w:r>
      <w:r>
        <w:rPr>
          <w:sz w:val="16"/>
        </w:rPr>
        <w:t>of</w:t>
      </w:r>
      <w:r>
        <w:rPr>
          <w:spacing w:val="37"/>
          <w:sz w:val="16"/>
        </w:rPr>
        <w:t xml:space="preserve"> </w:t>
      </w:r>
      <w:r>
        <w:rPr>
          <w:sz w:val="16"/>
        </w:rPr>
        <w:t>Machine</w:t>
      </w:r>
      <w:r>
        <w:rPr>
          <w:spacing w:val="38"/>
          <w:sz w:val="16"/>
        </w:rPr>
        <w:t xml:space="preserve"> </w:t>
      </w:r>
      <w:r>
        <w:rPr>
          <w:sz w:val="16"/>
        </w:rPr>
        <w:t>Learning</w:t>
      </w:r>
      <w:r>
        <w:rPr>
          <w:spacing w:val="37"/>
          <w:sz w:val="16"/>
        </w:rPr>
        <w:t xml:space="preserve"> </w:t>
      </w:r>
      <w:r>
        <w:rPr>
          <w:spacing w:val="-2"/>
          <w:sz w:val="16"/>
        </w:rPr>
        <w:t>Research,</w:t>
      </w:r>
    </w:p>
    <w:p w14:paraId="507249B2" w14:textId="77777777" w:rsidR="00DB4E42" w:rsidRDefault="00EE7020">
      <w:pPr>
        <w:spacing w:before="3" w:line="232" w:lineRule="auto"/>
        <w:ind w:left="484" w:right="38"/>
        <w:jc w:val="both"/>
        <w:rPr>
          <w:sz w:val="16"/>
        </w:rPr>
      </w:pPr>
      <w:r>
        <w:rPr>
          <w:sz w:val="16"/>
        </w:rPr>
        <w:t>K.</w:t>
      </w:r>
      <w:r>
        <w:rPr>
          <w:spacing w:val="39"/>
          <w:sz w:val="16"/>
        </w:rPr>
        <w:t xml:space="preserve"> </w:t>
      </w:r>
      <w:r>
        <w:rPr>
          <w:sz w:val="16"/>
        </w:rPr>
        <w:t>Chaudhuri</w:t>
      </w:r>
      <w:r>
        <w:rPr>
          <w:spacing w:val="38"/>
          <w:sz w:val="16"/>
        </w:rPr>
        <w:t xml:space="preserve"> </w:t>
      </w:r>
      <w:r>
        <w:rPr>
          <w:sz w:val="16"/>
        </w:rPr>
        <w:t>and</w:t>
      </w:r>
      <w:r>
        <w:rPr>
          <w:spacing w:val="39"/>
          <w:sz w:val="16"/>
        </w:rPr>
        <w:t xml:space="preserve"> </w:t>
      </w:r>
      <w:r>
        <w:rPr>
          <w:sz w:val="16"/>
        </w:rPr>
        <w:t>R.</w:t>
      </w:r>
      <w:r>
        <w:rPr>
          <w:spacing w:val="39"/>
          <w:sz w:val="16"/>
        </w:rPr>
        <w:t xml:space="preserve"> </w:t>
      </w:r>
      <w:proofErr w:type="spellStart"/>
      <w:r>
        <w:rPr>
          <w:sz w:val="16"/>
        </w:rPr>
        <w:t>Salakhutdinov</w:t>
      </w:r>
      <w:proofErr w:type="spellEnd"/>
      <w:r>
        <w:rPr>
          <w:sz w:val="16"/>
        </w:rPr>
        <w:t>,</w:t>
      </w:r>
      <w:r>
        <w:rPr>
          <w:spacing w:val="38"/>
          <w:sz w:val="16"/>
        </w:rPr>
        <w:t xml:space="preserve"> </w:t>
      </w:r>
      <w:r>
        <w:rPr>
          <w:sz w:val="16"/>
        </w:rPr>
        <w:t>Eds.,</w:t>
      </w:r>
      <w:r>
        <w:rPr>
          <w:spacing w:val="39"/>
          <w:sz w:val="16"/>
        </w:rPr>
        <w:t xml:space="preserve"> </w:t>
      </w:r>
      <w:r>
        <w:rPr>
          <w:sz w:val="16"/>
        </w:rPr>
        <w:t>vol.</w:t>
      </w:r>
      <w:r>
        <w:rPr>
          <w:spacing w:val="38"/>
          <w:sz w:val="16"/>
        </w:rPr>
        <w:t xml:space="preserve"> </w:t>
      </w:r>
      <w:r>
        <w:rPr>
          <w:sz w:val="16"/>
        </w:rPr>
        <w:t>97.</w:t>
      </w:r>
      <w:r>
        <w:rPr>
          <w:spacing w:val="80"/>
          <w:sz w:val="16"/>
        </w:rPr>
        <w:t xml:space="preserve"> </w:t>
      </w:r>
      <w:r>
        <w:rPr>
          <w:sz w:val="16"/>
        </w:rPr>
        <w:t>PMLR,</w:t>
      </w:r>
      <w:r>
        <w:rPr>
          <w:spacing w:val="39"/>
          <w:sz w:val="16"/>
        </w:rPr>
        <w:t xml:space="preserve"> </w:t>
      </w:r>
      <w:r>
        <w:rPr>
          <w:sz w:val="16"/>
        </w:rPr>
        <w:t>09–15</w:t>
      </w:r>
      <w:r>
        <w:rPr>
          <w:spacing w:val="40"/>
          <w:sz w:val="16"/>
        </w:rPr>
        <w:t xml:space="preserve"> </w:t>
      </w:r>
      <w:r>
        <w:rPr>
          <w:sz w:val="16"/>
        </w:rPr>
        <w:t>Jun 2019, pp. 7105–7114. [Online]. Available: https://proceedings.mlr.</w:t>
      </w:r>
      <w:r>
        <w:rPr>
          <w:spacing w:val="40"/>
          <w:sz w:val="16"/>
        </w:rPr>
        <w:t xml:space="preserve"> </w:t>
      </w:r>
      <w:r>
        <w:rPr>
          <w:spacing w:val="-2"/>
          <w:sz w:val="16"/>
        </w:rPr>
        <w:t>press/v97/ying19a.html</w:t>
      </w:r>
    </w:p>
    <w:p w14:paraId="4B821C10" w14:textId="77777777" w:rsidR="00DB4E42" w:rsidRDefault="00EE7020">
      <w:pPr>
        <w:pStyle w:val="ListParagraph"/>
        <w:numPr>
          <w:ilvl w:val="0"/>
          <w:numId w:val="1"/>
        </w:numPr>
        <w:tabs>
          <w:tab w:val="left" w:pos="485"/>
        </w:tabs>
        <w:spacing w:before="2" w:line="232" w:lineRule="auto"/>
        <w:ind w:right="38" w:hanging="366"/>
        <w:jc w:val="both"/>
        <w:rPr>
          <w:sz w:val="16"/>
        </w:rPr>
      </w:pPr>
      <w:r>
        <w:rPr>
          <w:sz w:val="16"/>
        </w:rPr>
        <w:t xml:space="preserve">Y. Sun, B. </w:t>
      </w:r>
      <w:proofErr w:type="spellStart"/>
      <w:r>
        <w:rPr>
          <w:sz w:val="16"/>
        </w:rPr>
        <w:t>Xue</w:t>
      </w:r>
      <w:proofErr w:type="spellEnd"/>
      <w:r>
        <w:rPr>
          <w:sz w:val="16"/>
        </w:rPr>
        <w:t xml:space="preserve">, M. Zhang, and G. G. Yen, “Evolving deep </w:t>
      </w:r>
      <w:proofErr w:type="spellStart"/>
      <w:r>
        <w:rPr>
          <w:sz w:val="16"/>
        </w:rPr>
        <w:t>convolu</w:t>
      </w:r>
      <w:proofErr w:type="spellEnd"/>
      <w:r>
        <w:rPr>
          <w:sz w:val="16"/>
        </w:rPr>
        <w:t>-</w:t>
      </w:r>
      <w:r>
        <w:rPr>
          <w:spacing w:val="40"/>
          <w:sz w:val="16"/>
        </w:rPr>
        <w:t xml:space="preserve"> </w:t>
      </w:r>
      <w:proofErr w:type="spellStart"/>
      <w:r>
        <w:rPr>
          <w:sz w:val="16"/>
        </w:rPr>
        <w:t>tional</w:t>
      </w:r>
      <w:proofErr w:type="spellEnd"/>
      <w:r>
        <w:rPr>
          <w:sz w:val="16"/>
        </w:rPr>
        <w:t xml:space="preserve"> neural networks for image classification,” </w:t>
      </w:r>
      <w:r>
        <w:rPr>
          <w:i/>
          <w:sz w:val="16"/>
        </w:rPr>
        <w:t>IEEE Transactions on</w:t>
      </w:r>
      <w:r>
        <w:rPr>
          <w:i/>
          <w:spacing w:val="40"/>
          <w:sz w:val="16"/>
        </w:rPr>
        <w:t xml:space="preserve"> </w:t>
      </w:r>
      <w:r>
        <w:rPr>
          <w:i/>
          <w:sz w:val="16"/>
        </w:rPr>
        <w:t>Evolutionary C</w:t>
      </w:r>
      <w:r>
        <w:rPr>
          <w:i/>
          <w:sz w:val="16"/>
        </w:rPr>
        <w:t>omputation</w:t>
      </w:r>
      <w:r>
        <w:rPr>
          <w:sz w:val="16"/>
        </w:rPr>
        <w:t>, vol. 24, no. 2, pp. 394–407, 2020.</w:t>
      </w:r>
    </w:p>
    <w:p w14:paraId="597B68F4" w14:textId="77777777" w:rsidR="00DB4E42" w:rsidRDefault="00EE7020">
      <w:pPr>
        <w:pStyle w:val="ListParagraph"/>
        <w:numPr>
          <w:ilvl w:val="0"/>
          <w:numId w:val="1"/>
        </w:numPr>
        <w:tabs>
          <w:tab w:val="left" w:pos="485"/>
        </w:tabs>
        <w:spacing w:before="3" w:line="232" w:lineRule="auto"/>
        <w:ind w:right="38" w:hanging="366"/>
        <w:jc w:val="both"/>
        <w:rPr>
          <w:sz w:val="16"/>
        </w:rPr>
      </w:pPr>
      <w:r>
        <w:rPr>
          <w:sz w:val="16"/>
        </w:rPr>
        <w:t>F.</w:t>
      </w:r>
      <w:r>
        <w:rPr>
          <w:spacing w:val="20"/>
          <w:sz w:val="16"/>
        </w:rPr>
        <w:t xml:space="preserve"> </w:t>
      </w:r>
      <w:r>
        <w:rPr>
          <w:sz w:val="16"/>
        </w:rPr>
        <w:t>Ye,</w:t>
      </w:r>
      <w:r>
        <w:rPr>
          <w:spacing w:val="20"/>
          <w:sz w:val="16"/>
        </w:rPr>
        <w:t xml:space="preserve"> </w:t>
      </w:r>
      <w:r>
        <w:rPr>
          <w:sz w:val="16"/>
        </w:rPr>
        <w:t>C.</w:t>
      </w:r>
      <w:r>
        <w:rPr>
          <w:spacing w:val="20"/>
          <w:sz w:val="16"/>
        </w:rPr>
        <w:t xml:space="preserve"> </w:t>
      </w:r>
      <w:proofErr w:type="spellStart"/>
      <w:r>
        <w:rPr>
          <w:sz w:val="16"/>
        </w:rPr>
        <w:t>Doerr</w:t>
      </w:r>
      <w:proofErr w:type="spellEnd"/>
      <w:r>
        <w:rPr>
          <w:sz w:val="16"/>
        </w:rPr>
        <w:t>,</w:t>
      </w:r>
      <w:r>
        <w:rPr>
          <w:spacing w:val="20"/>
          <w:sz w:val="16"/>
        </w:rPr>
        <w:t xml:space="preserve"> </w:t>
      </w:r>
      <w:r>
        <w:rPr>
          <w:sz w:val="16"/>
        </w:rPr>
        <w:t>and</w:t>
      </w:r>
      <w:r>
        <w:rPr>
          <w:spacing w:val="20"/>
          <w:sz w:val="16"/>
        </w:rPr>
        <w:t xml:space="preserve"> </w:t>
      </w:r>
      <w:r>
        <w:rPr>
          <w:sz w:val="16"/>
        </w:rPr>
        <w:t>T.</w:t>
      </w:r>
      <w:r>
        <w:rPr>
          <w:spacing w:val="20"/>
          <w:sz w:val="16"/>
        </w:rPr>
        <w:t xml:space="preserve"> </w:t>
      </w:r>
      <w:proofErr w:type="spellStart"/>
      <w:r>
        <w:rPr>
          <w:sz w:val="16"/>
        </w:rPr>
        <w:t>Ba¨ck</w:t>
      </w:r>
      <w:proofErr w:type="spellEnd"/>
      <w:r>
        <w:rPr>
          <w:sz w:val="16"/>
        </w:rPr>
        <w:t>,</w:t>
      </w:r>
      <w:r>
        <w:rPr>
          <w:spacing w:val="20"/>
          <w:sz w:val="16"/>
        </w:rPr>
        <w:t xml:space="preserve"> </w:t>
      </w:r>
      <w:r>
        <w:rPr>
          <w:sz w:val="16"/>
        </w:rPr>
        <w:t>“Interpolating</w:t>
      </w:r>
      <w:r>
        <w:rPr>
          <w:spacing w:val="20"/>
          <w:sz w:val="16"/>
        </w:rPr>
        <w:t xml:space="preserve"> </w:t>
      </w:r>
      <w:r>
        <w:rPr>
          <w:sz w:val="16"/>
        </w:rPr>
        <w:t>local</w:t>
      </w:r>
      <w:r>
        <w:rPr>
          <w:spacing w:val="20"/>
          <w:sz w:val="16"/>
        </w:rPr>
        <w:t xml:space="preserve"> </w:t>
      </w:r>
      <w:r>
        <w:rPr>
          <w:sz w:val="16"/>
        </w:rPr>
        <w:t>and</w:t>
      </w:r>
      <w:r>
        <w:rPr>
          <w:spacing w:val="20"/>
          <w:sz w:val="16"/>
        </w:rPr>
        <w:t xml:space="preserve"> </w:t>
      </w:r>
      <w:r>
        <w:rPr>
          <w:sz w:val="16"/>
        </w:rPr>
        <w:t>global</w:t>
      </w:r>
      <w:r>
        <w:rPr>
          <w:spacing w:val="20"/>
          <w:sz w:val="16"/>
        </w:rPr>
        <w:t xml:space="preserve"> </w:t>
      </w:r>
      <w:r>
        <w:rPr>
          <w:sz w:val="16"/>
        </w:rPr>
        <w:t>search</w:t>
      </w:r>
      <w:r>
        <w:rPr>
          <w:spacing w:val="40"/>
          <w:sz w:val="16"/>
        </w:rPr>
        <w:t xml:space="preserve"> </w:t>
      </w:r>
      <w:r>
        <w:rPr>
          <w:sz w:val="16"/>
        </w:rPr>
        <w:t xml:space="preserve">by controlling the variance of standard bit mutation,” in </w:t>
      </w:r>
      <w:r>
        <w:rPr>
          <w:i/>
          <w:sz w:val="16"/>
        </w:rPr>
        <w:t>2019 IEEE</w:t>
      </w:r>
      <w:r>
        <w:rPr>
          <w:i/>
          <w:spacing w:val="40"/>
          <w:sz w:val="16"/>
        </w:rPr>
        <w:t xml:space="preserve"> </w:t>
      </w:r>
      <w:r>
        <w:rPr>
          <w:i/>
          <w:sz w:val="16"/>
        </w:rPr>
        <w:t>Congress on Evolutionary Computation (CEC)</w:t>
      </w:r>
      <w:r>
        <w:rPr>
          <w:sz w:val="16"/>
        </w:rPr>
        <w:t>, 2019, pp. 2292–2299.</w:t>
      </w:r>
    </w:p>
    <w:p w14:paraId="6E763BFE" w14:textId="77777777" w:rsidR="00DB4E42" w:rsidRDefault="00EE7020">
      <w:pPr>
        <w:pStyle w:val="ListParagraph"/>
        <w:numPr>
          <w:ilvl w:val="0"/>
          <w:numId w:val="1"/>
        </w:numPr>
        <w:tabs>
          <w:tab w:val="left" w:pos="485"/>
        </w:tabs>
        <w:spacing w:before="2" w:line="232" w:lineRule="auto"/>
        <w:ind w:right="38" w:hanging="366"/>
        <w:jc w:val="both"/>
        <w:rPr>
          <w:sz w:val="16"/>
        </w:rPr>
      </w:pPr>
      <w:r>
        <w:rPr>
          <w:sz w:val="16"/>
        </w:rPr>
        <w:t>E.</w:t>
      </w:r>
      <w:r>
        <w:rPr>
          <w:spacing w:val="40"/>
          <w:sz w:val="16"/>
        </w:rPr>
        <w:t xml:space="preserve"> </w:t>
      </w:r>
      <w:r>
        <w:rPr>
          <w:sz w:val="16"/>
        </w:rPr>
        <w:t>Real,</w:t>
      </w:r>
      <w:r>
        <w:rPr>
          <w:spacing w:val="40"/>
          <w:sz w:val="16"/>
        </w:rPr>
        <w:t xml:space="preserve"> </w:t>
      </w:r>
      <w:r>
        <w:rPr>
          <w:sz w:val="16"/>
        </w:rPr>
        <w:t>A.</w:t>
      </w:r>
      <w:r>
        <w:rPr>
          <w:spacing w:val="40"/>
          <w:sz w:val="16"/>
        </w:rPr>
        <w:t xml:space="preserve"> </w:t>
      </w:r>
      <w:r>
        <w:rPr>
          <w:sz w:val="16"/>
        </w:rPr>
        <w:t>Aggarwal,</w:t>
      </w:r>
      <w:r>
        <w:rPr>
          <w:spacing w:val="40"/>
          <w:sz w:val="16"/>
        </w:rPr>
        <w:t xml:space="preserve"> </w:t>
      </w:r>
      <w:r>
        <w:rPr>
          <w:sz w:val="16"/>
        </w:rPr>
        <w:t>Y.</w:t>
      </w:r>
      <w:r>
        <w:rPr>
          <w:spacing w:val="40"/>
          <w:sz w:val="16"/>
        </w:rPr>
        <w:t xml:space="preserve"> </w:t>
      </w:r>
      <w:r>
        <w:rPr>
          <w:sz w:val="16"/>
        </w:rPr>
        <w:t>Huang,</w:t>
      </w:r>
      <w:r>
        <w:rPr>
          <w:spacing w:val="40"/>
          <w:sz w:val="16"/>
        </w:rPr>
        <w:t xml:space="preserve"> </w:t>
      </w:r>
      <w:r>
        <w:rPr>
          <w:sz w:val="16"/>
        </w:rPr>
        <w:t>and</w:t>
      </w:r>
      <w:r>
        <w:rPr>
          <w:spacing w:val="40"/>
          <w:sz w:val="16"/>
        </w:rPr>
        <w:t xml:space="preserve"> </w:t>
      </w:r>
      <w:r>
        <w:rPr>
          <w:sz w:val="16"/>
        </w:rPr>
        <w:t>Q.</w:t>
      </w:r>
      <w:r>
        <w:rPr>
          <w:spacing w:val="40"/>
          <w:sz w:val="16"/>
        </w:rPr>
        <w:t xml:space="preserve"> </w:t>
      </w:r>
      <w:r>
        <w:rPr>
          <w:sz w:val="16"/>
        </w:rPr>
        <w:t>V.</w:t>
      </w:r>
      <w:r>
        <w:rPr>
          <w:spacing w:val="40"/>
          <w:sz w:val="16"/>
        </w:rPr>
        <w:t xml:space="preserve"> </w:t>
      </w:r>
      <w:r>
        <w:rPr>
          <w:sz w:val="16"/>
        </w:rPr>
        <w:t>Le,</w:t>
      </w:r>
      <w:r>
        <w:rPr>
          <w:spacing w:val="40"/>
          <w:sz w:val="16"/>
        </w:rPr>
        <w:t xml:space="preserve"> </w:t>
      </w:r>
      <w:r>
        <w:rPr>
          <w:sz w:val="16"/>
        </w:rPr>
        <w:t>“Regularized</w:t>
      </w:r>
      <w:r>
        <w:rPr>
          <w:spacing w:val="40"/>
          <w:sz w:val="16"/>
        </w:rPr>
        <w:t xml:space="preserve"> </w:t>
      </w:r>
      <w:r>
        <w:rPr>
          <w:sz w:val="16"/>
        </w:rPr>
        <w:t>evolution</w:t>
      </w:r>
      <w:r>
        <w:rPr>
          <w:spacing w:val="40"/>
          <w:sz w:val="16"/>
        </w:rPr>
        <w:t xml:space="preserve"> </w:t>
      </w:r>
      <w:r>
        <w:rPr>
          <w:sz w:val="16"/>
        </w:rPr>
        <w:t>for</w:t>
      </w:r>
      <w:r>
        <w:rPr>
          <w:spacing w:val="40"/>
          <w:sz w:val="16"/>
        </w:rPr>
        <w:t xml:space="preserve"> </w:t>
      </w:r>
      <w:r>
        <w:rPr>
          <w:sz w:val="16"/>
        </w:rPr>
        <w:t>image</w:t>
      </w:r>
      <w:r>
        <w:rPr>
          <w:spacing w:val="40"/>
          <w:sz w:val="16"/>
        </w:rPr>
        <w:t xml:space="preserve"> </w:t>
      </w:r>
      <w:r>
        <w:rPr>
          <w:sz w:val="16"/>
        </w:rPr>
        <w:t>classifier</w:t>
      </w:r>
      <w:r>
        <w:rPr>
          <w:spacing w:val="40"/>
          <w:sz w:val="16"/>
        </w:rPr>
        <w:t xml:space="preserve"> </w:t>
      </w:r>
      <w:r>
        <w:rPr>
          <w:sz w:val="16"/>
        </w:rPr>
        <w:t>architecture</w:t>
      </w:r>
      <w:r>
        <w:rPr>
          <w:spacing w:val="40"/>
          <w:sz w:val="16"/>
        </w:rPr>
        <w:t xml:space="preserve"> </w:t>
      </w:r>
      <w:r>
        <w:rPr>
          <w:sz w:val="16"/>
        </w:rPr>
        <w:t>search,”</w:t>
      </w:r>
      <w:r>
        <w:rPr>
          <w:spacing w:val="40"/>
          <w:sz w:val="16"/>
        </w:rPr>
        <w:t xml:space="preserve"> </w:t>
      </w:r>
      <w:r>
        <w:rPr>
          <w:i/>
          <w:sz w:val="16"/>
        </w:rPr>
        <w:t>Proceedings</w:t>
      </w:r>
      <w:r>
        <w:rPr>
          <w:i/>
          <w:spacing w:val="40"/>
          <w:sz w:val="16"/>
        </w:rPr>
        <w:t xml:space="preserve"> </w:t>
      </w:r>
      <w:r>
        <w:rPr>
          <w:i/>
          <w:sz w:val="16"/>
        </w:rPr>
        <w:t>of</w:t>
      </w:r>
      <w:r>
        <w:rPr>
          <w:i/>
          <w:spacing w:val="40"/>
          <w:sz w:val="16"/>
        </w:rPr>
        <w:t xml:space="preserve"> </w:t>
      </w:r>
      <w:r>
        <w:rPr>
          <w:i/>
          <w:sz w:val="16"/>
        </w:rPr>
        <w:t>the AAAI Conference on Artificial Intelligence</w:t>
      </w:r>
      <w:r>
        <w:rPr>
          <w:sz w:val="16"/>
        </w:rPr>
        <w:t>, vol. 33, no. 01,</w:t>
      </w:r>
      <w:r>
        <w:rPr>
          <w:sz w:val="16"/>
        </w:rPr>
        <w:t xml:space="preserve"> pp.</w:t>
      </w:r>
      <w:r>
        <w:rPr>
          <w:spacing w:val="40"/>
          <w:sz w:val="16"/>
        </w:rPr>
        <w:t xml:space="preserve"> </w:t>
      </w:r>
      <w:r>
        <w:rPr>
          <w:sz w:val="16"/>
        </w:rPr>
        <w:t>4780–4789, Jul. 2019. [Online]. Available: https://ojs.aaai.org/index.</w:t>
      </w:r>
      <w:r>
        <w:rPr>
          <w:spacing w:val="40"/>
          <w:sz w:val="16"/>
        </w:rPr>
        <w:t xml:space="preserve"> </w:t>
      </w:r>
      <w:r>
        <w:rPr>
          <w:spacing w:val="-2"/>
          <w:sz w:val="16"/>
        </w:rPr>
        <w:t>php/AAAI/article/view/4405</w:t>
      </w:r>
    </w:p>
    <w:p w14:paraId="48E879EE" w14:textId="77777777" w:rsidR="00DB4E42" w:rsidRDefault="00EE7020">
      <w:pPr>
        <w:pStyle w:val="ListParagraph"/>
        <w:numPr>
          <w:ilvl w:val="0"/>
          <w:numId w:val="1"/>
        </w:numPr>
        <w:tabs>
          <w:tab w:val="left" w:pos="485"/>
        </w:tabs>
        <w:spacing w:before="5" w:line="232" w:lineRule="auto"/>
        <w:ind w:right="38" w:hanging="366"/>
        <w:jc w:val="both"/>
        <w:rPr>
          <w:sz w:val="16"/>
        </w:rPr>
      </w:pPr>
      <w:r>
        <w:rPr>
          <w:sz w:val="16"/>
        </w:rPr>
        <w:t>C.</w:t>
      </w:r>
      <w:r>
        <w:rPr>
          <w:spacing w:val="-8"/>
          <w:sz w:val="16"/>
        </w:rPr>
        <w:t xml:space="preserve"> </w:t>
      </w:r>
      <w:r>
        <w:rPr>
          <w:sz w:val="16"/>
        </w:rPr>
        <w:t>Wang,</w:t>
      </w:r>
      <w:r>
        <w:rPr>
          <w:spacing w:val="-8"/>
          <w:sz w:val="16"/>
        </w:rPr>
        <w:t xml:space="preserve"> </w:t>
      </w:r>
      <w:r>
        <w:rPr>
          <w:sz w:val="16"/>
        </w:rPr>
        <w:t>C.</w:t>
      </w:r>
      <w:r>
        <w:rPr>
          <w:spacing w:val="-8"/>
          <w:sz w:val="16"/>
        </w:rPr>
        <w:t xml:space="preserve"> </w:t>
      </w:r>
      <w:r>
        <w:rPr>
          <w:sz w:val="16"/>
        </w:rPr>
        <w:t>Xu,</w:t>
      </w:r>
      <w:r>
        <w:rPr>
          <w:spacing w:val="-8"/>
          <w:sz w:val="16"/>
        </w:rPr>
        <w:t xml:space="preserve"> </w:t>
      </w:r>
      <w:r>
        <w:rPr>
          <w:sz w:val="16"/>
        </w:rPr>
        <w:t>X.</w:t>
      </w:r>
      <w:r>
        <w:rPr>
          <w:spacing w:val="-8"/>
          <w:sz w:val="16"/>
        </w:rPr>
        <w:t xml:space="preserve"> </w:t>
      </w:r>
      <w:r>
        <w:rPr>
          <w:sz w:val="16"/>
        </w:rPr>
        <w:t>Yao,</w:t>
      </w:r>
      <w:r>
        <w:rPr>
          <w:spacing w:val="-7"/>
          <w:sz w:val="16"/>
        </w:rPr>
        <w:t xml:space="preserve"> </w:t>
      </w:r>
      <w:r>
        <w:rPr>
          <w:sz w:val="16"/>
        </w:rPr>
        <w:t>and</w:t>
      </w:r>
      <w:r>
        <w:rPr>
          <w:spacing w:val="-8"/>
          <w:sz w:val="16"/>
        </w:rPr>
        <w:t xml:space="preserve"> </w:t>
      </w:r>
      <w:r>
        <w:rPr>
          <w:sz w:val="16"/>
        </w:rPr>
        <w:t>D.</w:t>
      </w:r>
      <w:r>
        <w:rPr>
          <w:spacing w:val="-8"/>
          <w:sz w:val="16"/>
        </w:rPr>
        <w:t xml:space="preserve"> </w:t>
      </w:r>
      <w:r>
        <w:rPr>
          <w:sz w:val="16"/>
        </w:rPr>
        <w:t>Tao,</w:t>
      </w:r>
      <w:r>
        <w:rPr>
          <w:spacing w:val="-8"/>
          <w:sz w:val="16"/>
        </w:rPr>
        <w:t xml:space="preserve"> </w:t>
      </w:r>
      <w:r>
        <w:rPr>
          <w:sz w:val="16"/>
        </w:rPr>
        <w:t>“Evolutionary</w:t>
      </w:r>
      <w:r>
        <w:rPr>
          <w:spacing w:val="-8"/>
          <w:sz w:val="16"/>
        </w:rPr>
        <w:t xml:space="preserve"> </w:t>
      </w:r>
      <w:r>
        <w:rPr>
          <w:sz w:val="16"/>
        </w:rPr>
        <w:t>generative</w:t>
      </w:r>
      <w:r>
        <w:rPr>
          <w:spacing w:val="-8"/>
          <w:sz w:val="16"/>
        </w:rPr>
        <w:t xml:space="preserve"> </w:t>
      </w:r>
      <w:proofErr w:type="spellStart"/>
      <w:r>
        <w:rPr>
          <w:sz w:val="16"/>
        </w:rPr>
        <w:t>adversar</w:t>
      </w:r>
      <w:proofErr w:type="spellEnd"/>
      <w:r>
        <w:rPr>
          <w:sz w:val="16"/>
        </w:rPr>
        <w:t>-</w:t>
      </w:r>
      <w:r>
        <w:rPr>
          <w:spacing w:val="40"/>
          <w:sz w:val="16"/>
        </w:rPr>
        <w:t xml:space="preserve"> </w:t>
      </w:r>
      <w:proofErr w:type="spellStart"/>
      <w:r>
        <w:rPr>
          <w:sz w:val="16"/>
        </w:rPr>
        <w:t>ial</w:t>
      </w:r>
      <w:proofErr w:type="spellEnd"/>
      <w:r>
        <w:rPr>
          <w:spacing w:val="-7"/>
          <w:sz w:val="16"/>
        </w:rPr>
        <w:t xml:space="preserve"> </w:t>
      </w:r>
      <w:r>
        <w:rPr>
          <w:sz w:val="16"/>
        </w:rPr>
        <w:t>networks,”</w:t>
      </w:r>
      <w:r>
        <w:rPr>
          <w:spacing w:val="-8"/>
          <w:sz w:val="16"/>
        </w:rPr>
        <w:t xml:space="preserve"> </w:t>
      </w:r>
      <w:r>
        <w:rPr>
          <w:i/>
          <w:sz w:val="16"/>
        </w:rPr>
        <w:t>IEEE</w:t>
      </w:r>
      <w:r>
        <w:rPr>
          <w:i/>
          <w:spacing w:val="-7"/>
          <w:sz w:val="16"/>
        </w:rPr>
        <w:t xml:space="preserve"> </w:t>
      </w:r>
      <w:r>
        <w:rPr>
          <w:i/>
          <w:sz w:val="16"/>
        </w:rPr>
        <w:t>Transactions</w:t>
      </w:r>
      <w:r>
        <w:rPr>
          <w:i/>
          <w:spacing w:val="-8"/>
          <w:sz w:val="16"/>
        </w:rPr>
        <w:t xml:space="preserve"> </w:t>
      </w:r>
      <w:r>
        <w:rPr>
          <w:i/>
          <w:sz w:val="16"/>
        </w:rPr>
        <w:t>on</w:t>
      </w:r>
      <w:r>
        <w:rPr>
          <w:i/>
          <w:spacing w:val="-7"/>
          <w:sz w:val="16"/>
        </w:rPr>
        <w:t xml:space="preserve"> </w:t>
      </w:r>
      <w:r>
        <w:rPr>
          <w:i/>
          <w:sz w:val="16"/>
        </w:rPr>
        <w:t>Evolutionary</w:t>
      </w:r>
      <w:r>
        <w:rPr>
          <w:i/>
          <w:spacing w:val="-7"/>
          <w:sz w:val="16"/>
        </w:rPr>
        <w:t xml:space="preserve"> </w:t>
      </w:r>
      <w:r>
        <w:rPr>
          <w:i/>
          <w:sz w:val="16"/>
        </w:rPr>
        <w:t>Computation</w:t>
      </w:r>
      <w:r>
        <w:rPr>
          <w:sz w:val="16"/>
        </w:rPr>
        <w:t>,</w:t>
      </w:r>
      <w:r>
        <w:rPr>
          <w:spacing w:val="-7"/>
          <w:sz w:val="16"/>
        </w:rPr>
        <w:t xml:space="preserve"> </w:t>
      </w:r>
      <w:r>
        <w:rPr>
          <w:sz w:val="16"/>
        </w:rPr>
        <w:t>vol.</w:t>
      </w:r>
      <w:r>
        <w:rPr>
          <w:spacing w:val="-8"/>
          <w:sz w:val="16"/>
        </w:rPr>
        <w:t xml:space="preserve"> </w:t>
      </w:r>
      <w:r>
        <w:rPr>
          <w:sz w:val="16"/>
        </w:rPr>
        <w:t>23,</w:t>
      </w:r>
      <w:r>
        <w:rPr>
          <w:spacing w:val="40"/>
          <w:sz w:val="16"/>
        </w:rPr>
        <w:t xml:space="preserve"> </w:t>
      </w:r>
      <w:r>
        <w:rPr>
          <w:sz w:val="16"/>
        </w:rPr>
        <w:t>no. 6, pp. 921–934, 2019.</w:t>
      </w:r>
    </w:p>
    <w:p w14:paraId="199A86A4" w14:textId="77777777" w:rsidR="00DB4E42" w:rsidRDefault="00EE7020">
      <w:pPr>
        <w:pStyle w:val="ListParagraph"/>
        <w:numPr>
          <w:ilvl w:val="0"/>
          <w:numId w:val="1"/>
        </w:numPr>
        <w:tabs>
          <w:tab w:val="left" w:pos="485"/>
        </w:tabs>
        <w:spacing w:before="2" w:line="232" w:lineRule="auto"/>
        <w:ind w:right="38" w:hanging="366"/>
        <w:jc w:val="both"/>
        <w:rPr>
          <w:sz w:val="16"/>
        </w:rPr>
      </w:pPr>
      <w:r>
        <w:rPr>
          <w:sz w:val="16"/>
        </w:rPr>
        <w:t>Z. Yin, W. Gross, and B. H. Meyer, “Probabilistic sequential multi-</w:t>
      </w:r>
      <w:r>
        <w:rPr>
          <w:spacing w:val="40"/>
          <w:sz w:val="16"/>
        </w:rPr>
        <w:t xml:space="preserve"> </w:t>
      </w:r>
      <w:r>
        <w:rPr>
          <w:sz w:val="16"/>
        </w:rPr>
        <w:t xml:space="preserve">objective optimization of convolutional neural networks,” in </w:t>
      </w:r>
      <w:r>
        <w:rPr>
          <w:i/>
          <w:sz w:val="16"/>
        </w:rPr>
        <w:t>2020 De-</w:t>
      </w:r>
      <w:r>
        <w:rPr>
          <w:i/>
          <w:spacing w:val="40"/>
          <w:sz w:val="16"/>
        </w:rPr>
        <w:t xml:space="preserve"> </w:t>
      </w:r>
      <w:r>
        <w:rPr>
          <w:i/>
          <w:sz w:val="16"/>
        </w:rPr>
        <w:t>sign, Automation Test in Europe Conference Exhibition (DATE)</w:t>
      </w:r>
      <w:r>
        <w:rPr>
          <w:sz w:val="16"/>
        </w:rPr>
        <w:t>, 2020,</w:t>
      </w:r>
      <w:r>
        <w:rPr>
          <w:spacing w:val="40"/>
          <w:sz w:val="16"/>
        </w:rPr>
        <w:t xml:space="preserve"> </w:t>
      </w:r>
      <w:r>
        <w:rPr>
          <w:sz w:val="16"/>
        </w:rPr>
        <w:t>pp. 1055–1060.</w:t>
      </w:r>
    </w:p>
    <w:p w14:paraId="582BF9A0" w14:textId="77777777" w:rsidR="00DB4E42" w:rsidRDefault="00EE7020">
      <w:pPr>
        <w:pStyle w:val="ListParagraph"/>
        <w:numPr>
          <w:ilvl w:val="0"/>
          <w:numId w:val="1"/>
        </w:numPr>
        <w:tabs>
          <w:tab w:val="left" w:pos="485"/>
        </w:tabs>
        <w:spacing w:before="4" w:line="232" w:lineRule="auto"/>
        <w:ind w:right="38" w:hanging="366"/>
        <w:jc w:val="both"/>
        <w:rPr>
          <w:sz w:val="16"/>
        </w:rPr>
      </w:pPr>
      <w:r>
        <w:rPr>
          <w:sz w:val="16"/>
        </w:rPr>
        <w:t>T.</w:t>
      </w:r>
      <w:r>
        <w:rPr>
          <w:spacing w:val="40"/>
          <w:sz w:val="16"/>
        </w:rPr>
        <w:t xml:space="preserve"> </w:t>
      </w:r>
      <w:r>
        <w:rPr>
          <w:sz w:val="16"/>
        </w:rPr>
        <w:t>Elsken</w:t>
      </w:r>
      <w:r>
        <w:rPr>
          <w:sz w:val="16"/>
        </w:rPr>
        <w:t>,</w:t>
      </w:r>
      <w:r>
        <w:rPr>
          <w:spacing w:val="40"/>
          <w:sz w:val="16"/>
        </w:rPr>
        <w:t xml:space="preserve"> </w:t>
      </w:r>
      <w:r>
        <w:rPr>
          <w:sz w:val="16"/>
        </w:rPr>
        <w:t>J.</w:t>
      </w:r>
      <w:r>
        <w:rPr>
          <w:spacing w:val="40"/>
          <w:sz w:val="16"/>
        </w:rPr>
        <w:t xml:space="preserve"> </w:t>
      </w:r>
      <w:r>
        <w:rPr>
          <w:sz w:val="16"/>
        </w:rPr>
        <w:t>H.</w:t>
      </w:r>
      <w:r>
        <w:rPr>
          <w:spacing w:val="40"/>
          <w:sz w:val="16"/>
        </w:rPr>
        <w:t xml:space="preserve"> </w:t>
      </w:r>
      <w:r>
        <w:rPr>
          <w:sz w:val="16"/>
        </w:rPr>
        <w:t>Metzen,</w:t>
      </w:r>
      <w:r>
        <w:rPr>
          <w:spacing w:val="40"/>
          <w:sz w:val="16"/>
        </w:rPr>
        <w:t xml:space="preserve"> </w:t>
      </w:r>
      <w:r>
        <w:rPr>
          <w:sz w:val="16"/>
        </w:rPr>
        <w:t>and</w:t>
      </w:r>
      <w:r>
        <w:rPr>
          <w:spacing w:val="40"/>
          <w:sz w:val="16"/>
        </w:rPr>
        <w:t xml:space="preserve"> </w:t>
      </w:r>
      <w:r>
        <w:rPr>
          <w:sz w:val="16"/>
        </w:rPr>
        <w:t>F.</w:t>
      </w:r>
      <w:r>
        <w:rPr>
          <w:spacing w:val="40"/>
          <w:sz w:val="16"/>
        </w:rPr>
        <w:t xml:space="preserve"> </w:t>
      </w:r>
      <w:proofErr w:type="spellStart"/>
      <w:r>
        <w:rPr>
          <w:sz w:val="16"/>
        </w:rPr>
        <w:t>Hutter</w:t>
      </w:r>
      <w:proofErr w:type="spellEnd"/>
      <w:r>
        <w:rPr>
          <w:sz w:val="16"/>
        </w:rPr>
        <w:t>,</w:t>
      </w:r>
      <w:r>
        <w:rPr>
          <w:spacing w:val="40"/>
          <w:sz w:val="16"/>
        </w:rPr>
        <w:t xml:space="preserve"> </w:t>
      </w:r>
      <w:r>
        <w:rPr>
          <w:sz w:val="16"/>
        </w:rPr>
        <w:t>“Efficient</w:t>
      </w:r>
      <w:r>
        <w:rPr>
          <w:spacing w:val="40"/>
          <w:sz w:val="16"/>
        </w:rPr>
        <w:t xml:space="preserve"> </w:t>
      </w:r>
      <w:r>
        <w:rPr>
          <w:sz w:val="16"/>
        </w:rPr>
        <w:t>multi-objective</w:t>
      </w:r>
      <w:r>
        <w:rPr>
          <w:spacing w:val="40"/>
          <w:sz w:val="16"/>
        </w:rPr>
        <w:t xml:space="preserve"> </w:t>
      </w:r>
      <w:r>
        <w:rPr>
          <w:sz w:val="16"/>
        </w:rPr>
        <w:t>neural</w:t>
      </w:r>
      <w:r>
        <w:rPr>
          <w:spacing w:val="30"/>
          <w:sz w:val="16"/>
        </w:rPr>
        <w:t xml:space="preserve"> </w:t>
      </w:r>
      <w:r>
        <w:rPr>
          <w:sz w:val="16"/>
        </w:rPr>
        <w:t>architecture</w:t>
      </w:r>
      <w:r>
        <w:rPr>
          <w:spacing w:val="30"/>
          <w:sz w:val="16"/>
        </w:rPr>
        <w:t xml:space="preserve"> </w:t>
      </w:r>
      <w:r>
        <w:rPr>
          <w:sz w:val="16"/>
        </w:rPr>
        <w:t>search</w:t>
      </w:r>
      <w:r>
        <w:rPr>
          <w:spacing w:val="30"/>
          <w:sz w:val="16"/>
        </w:rPr>
        <w:t xml:space="preserve"> </w:t>
      </w:r>
      <w:r>
        <w:rPr>
          <w:sz w:val="16"/>
        </w:rPr>
        <w:t>via</w:t>
      </w:r>
      <w:r>
        <w:rPr>
          <w:spacing w:val="30"/>
          <w:sz w:val="16"/>
        </w:rPr>
        <w:t xml:space="preserve"> </w:t>
      </w:r>
      <w:proofErr w:type="spellStart"/>
      <w:r>
        <w:rPr>
          <w:sz w:val="16"/>
        </w:rPr>
        <w:t>lamarckian</w:t>
      </w:r>
      <w:proofErr w:type="spellEnd"/>
      <w:r>
        <w:rPr>
          <w:spacing w:val="30"/>
          <w:sz w:val="16"/>
        </w:rPr>
        <w:t xml:space="preserve"> </w:t>
      </w:r>
      <w:r>
        <w:rPr>
          <w:sz w:val="16"/>
        </w:rPr>
        <w:t>evolution,”</w:t>
      </w:r>
      <w:r>
        <w:rPr>
          <w:spacing w:val="30"/>
          <w:sz w:val="16"/>
        </w:rPr>
        <w:t xml:space="preserve"> </w:t>
      </w:r>
      <w:r>
        <w:rPr>
          <w:sz w:val="16"/>
        </w:rPr>
        <w:t>2018.</w:t>
      </w:r>
      <w:r>
        <w:rPr>
          <w:spacing w:val="30"/>
          <w:sz w:val="16"/>
        </w:rPr>
        <w:t xml:space="preserve"> </w:t>
      </w:r>
      <w:r>
        <w:rPr>
          <w:sz w:val="16"/>
        </w:rPr>
        <w:t>[Online].</w:t>
      </w:r>
    </w:p>
    <w:p w14:paraId="2A1443DF" w14:textId="77777777" w:rsidR="00DB4E42" w:rsidRDefault="00EE7020">
      <w:pPr>
        <w:spacing w:line="179" w:lineRule="exact"/>
        <w:ind w:left="484"/>
        <w:jc w:val="both"/>
        <w:rPr>
          <w:sz w:val="16"/>
        </w:rPr>
      </w:pPr>
      <w:r>
        <w:rPr>
          <w:spacing w:val="-2"/>
          <w:sz w:val="16"/>
        </w:rPr>
        <w:t>Available:</w:t>
      </w:r>
      <w:r>
        <w:rPr>
          <w:spacing w:val="12"/>
          <w:sz w:val="16"/>
        </w:rPr>
        <w:t xml:space="preserve"> </w:t>
      </w:r>
      <w:r>
        <w:rPr>
          <w:spacing w:val="-2"/>
          <w:sz w:val="16"/>
        </w:rPr>
        <w:t>https://arxiv.org/abs/1804.09081</w:t>
      </w:r>
    </w:p>
    <w:p w14:paraId="667C8632" w14:textId="77777777" w:rsidR="00DB4E42" w:rsidRDefault="00EE7020">
      <w:pPr>
        <w:pStyle w:val="ListParagraph"/>
        <w:numPr>
          <w:ilvl w:val="0"/>
          <w:numId w:val="1"/>
        </w:numPr>
        <w:tabs>
          <w:tab w:val="left" w:pos="485"/>
        </w:tabs>
        <w:spacing w:line="179" w:lineRule="exact"/>
        <w:ind w:right="0" w:hanging="366"/>
        <w:jc w:val="both"/>
        <w:rPr>
          <w:sz w:val="16"/>
        </w:rPr>
      </w:pPr>
      <w:r>
        <w:rPr>
          <w:sz w:val="16"/>
        </w:rPr>
        <w:t>Z.</w:t>
      </w:r>
      <w:r>
        <w:rPr>
          <w:spacing w:val="23"/>
          <w:sz w:val="16"/>
        </w:rPr>
        <w:t xml:space="preserve"> </w:t>
      </w:r>
      <w:r>
        <w:rPr>
          <w:sz w:val="16"/>
        </w:rPr>
        <w:t>Lu,</w:t>
      </w:r>
      <w:r>
        <w:rPr>
          <w:spacing w:val="24"/>
          <w:sz w:val="16"/>
        </w:rPr>
        <w:t xml:space="preserve"> </w:t>
      </w:r>
      <w:r>
        <w:rPr>
          <w:sz w:val="16"/>
        </w:rPr>
        <w:t>I.</w:t>
      </w:r>
      <w:r>
        <w:rPr>
          <w:spacing w:val="24"/>
          <w:sz w:val="16"/>
        </w:rPr>
        <w:t xml:space="preserve"> </w:t>
      </w:r>
      <w:r>
        <w:rPr>
          <w:sz w:val="16"/>
        </w:rPr>
        <w:t>Whalen,</w:t>
      </w:r>
      <w:r>
        <w:rPr>
          <w:spacing w:val="24"/>
          <w:sz w:val="16"/>
        </w:rPr>
        <w:t xml:space="preserve"> </w:t>
      </w:r>
      <w:r>
        <w:rPr>
          <w:sz w:val="16"/>
        </w:rPr>
        <w:t>V.</w:t>
      </w:r>
      <w:r>
        <w:rPr>
          <w:spacing w:val="24"/>
          <w:sz w:val="16"/>
        </w:rPr>
        <w:t xml:space="preserve"> </w:t>
      </w:r>
      <w:proofErr w:type="spellStart"/>
      <w:r>
        <w:rPr>
          <w:sz w:val="16"/>
        </w:rPr>
        <w:t>Boddeti</w:t>
      </w:r>
      <w:proofErr w:type="spellEnd"/>
      <w:r>
        <w:rPr>
          <w:sz w:val="16"/>
        </w:rPr>
        <w:t>,</w:t>
      </w:r>
      <w:r>
        <w:rPr>
          <w:spacing w:val="24"/>
          <w:sz w:val="16"/>
        </w:rPr>
        <w:t xml:space="preserve"> </w:t>
      </w:r>
      <w:r>
        <w:rPr>
          <w:sz w:val="16"/>
        </w:rPr>
        <w:t>Y.</w:t>
      </w:r>
      <w:r>
        <w:rPr>
          <w:spacing w:val="24"/>
          <w:sz w:val="16"/>
        </w:rPr>
        <w:t xml:space="preserve"> </w:t>
      </w:r>
      <w:proofErr w:type="spellStart"/>
      <w:r>
        <w:rPr>
          <w:sz w:val="16"/>
        </w:rPr>
        <w:t>Dhebar</w:t>
      </w:r>
      <w:proofErr w:type="spellEnd"/>
      <w:r>
        <w:rPr>
          <w:sz w:val="16"/>
        </w:rPr>
        <w:t>,</w:t>
      </w:r>
      <w:r>
        <w:rPr>
          <w:spacing w:val="24"/>
          <w:sz w:val="16"/>
        </w:rPr>
        <w:t xml:space="preserve"> </w:t>
      </w:r>
      <w:r>
        <w:rPr>
          <w:sz w:val="16"/>
        </w:rPr>
        <w:t>K.</w:t>
      </w:r>
      <w:r>
        <w:rPr>
          <w:spacing w:val="24"/>
          <w:sz w:val="16"/>
        </w:rPr>
        <w:t xml:space="preserve"> </w:t>
      </w:r>
      <w:r>
        <w:rPr>
          <w:sz w:val="16"/>
        </w:rPr>
        <w:t>Deb,</w:t>
      </w:r>
      <w:r>
        <w:rPr>
          <w:spacing w:val="23"/>
          <w:sz w:val="16"/>
        </w:rPr>
        <w:t xml:space="preserve"> </w:t>
      </w:r>
      <w:r>
        <w:rPr>
          <w:sz w:val="16"/>
        </w:rPr>
        <w:t>E.</w:t>
      </w:r>
      <w:r>
        <w:rPr>
          <w:spacing w:val="24"/>
          <w:sz w:val="16"/>
        </w:rPr>
        <w:t xml:space="preserve"> </w:t>
      </w:r>
      <w:r>
        <w:rPr>
          <w:sz w:val="16"/>
        </w:rPr>
        <w:t>Goodman,</w:t>
      </w:r>
      <w:r>
        <w:rPr>
          <w:spacing w:val="24"/>
          <w:sz w:val="16"/>
        </w:rPr>
        <w:t xml:space="preserve"> </w:t>
      </w:r>
      <w:r>
        <w:rPr>
          <w:spacing w:val="-5"/>
          <w:sz w:val="16"/>
        </w:rPr>
        <w:t>and</w:t>
      </w:r>
    </w:p>
    <w:p w14:paraId="5235113E" w14:textId="77777777" w:rsidR="00DB4E42" w:rsidRDefault="00EE7020">
      <w:pPr>
        <w:spacing w:before="2" w:line="232" w:lineRule="auto"/>
        <w:ind w:left="484" w:right="38"/>
        <w:jc w:val="both"/>
        <w:rPr>
          <w:sz w:val="16"/>
        </w:rPr>
      </w:pPr>
      <w:r>
        <w:rPr>
          <w:sz w:val="16"/>
        </w:rPr>
        <w:t>W.</w:t>
      </w:r>
      <w:r>
        <w:rPr>
          <w:spacing w:val="-1"/>
          <w:sz w:val="16"/>
        </w:rPr>
        <w:t xml:space="preserve"> </w:t>
      </w:r>
      <w:r>
        <w:rPr>
          <w:sz w:val="16"/>
        </w:rPr>
        <w:t>Banzhaf,</w:t>
      </w:r>
      <w:r>
        <w:rPr>
          <w:spacing w:val="-1"/>
          <w:sz w:val="16"/>
        </w:rPr>
        <w:t xml:space="preserve"> </w:t>
      </w:r>
      <w:r>
        <w:rPr>
          <w:sz w:val="16"/>
        </w:rPr>
        <w:t>“</w:t>
      </w:r>
      <w:proofErr w:type="spellStart"/>
      <w:r>
        <w:rPr>
          <w:sz w:val="16"/>
        </w:rPr>
        <w:t>Nsga</w:t>
      </w:r>
      <w:proofErr w:type="spellEnd"/>
      <w:r>
        <w:rPr>
          <w:sz w:val="16"/>
        </w:rPr>
        <w:t>-net:</w:t>
      </w:r>
      <w:r>
        <w:rPr>
          <w:spacing w:val="-1"/>
          <w:sz w:val="16"/>
        </w:rPr>
        <w:t xml:space="preserve"> </w:t>
      </w:r>
      <w:r>
        <w:rPr>
          <w:sz w:val="16"/>
        </w:rPr>
        <w:t>neural</w:t>
      </w:r>
      <w:r>
        <w:rPr>
          <w:spacing w:val="-1"/>
          <w:sz w:val="16"/>
        </w:rPr>
        <w:t xml:space="preserve"> </w:t>
      </w:r>
      <w:r>
        <w:rPr>
          <w:sz w:val="16"/>
        </w:rPr>
        <w:t>architecture</w:t>
      </w:r>
      <w:r>
        <w:rPr>
          <w:spacing w:val="-1"/>
          <w:sz w:val="16"/>
        </w:rPr>
        <w:t xml:space="preserve"> </w:t>
      </w:r>
      <w:r>
        <w:rPr>
          <w:sz w:val="16"/>
        </w:rPr>
        <w:t>search</w:t>
      </w:r>
      <w:r>
        <w:rPr>
          <w:spacing w:val="-1"/>
          <w:sz w:val="16"/>
        </w:rPr>
        <w:t xml:space="preserve"> </w:t>
      </w:r>
      <w:r>
        <w:rPr>
          <w:sz w:val="16"/>
        </w:rPr>
        <w:t>using</w:t>
      </w:r>
      <w:r>
        <w:rPr>
          <w:spacing w:val="-1"/>
          <w:sz w:val="16"/>
        </w:rPr>
        <w:t xml:space="preserve"> </w:t>
      </w:r>
      <w:r>
        <w:rPr>
          <w:sz w:val="16"/>
        </w:rPr>
        <w:t>multi-objective</w:t>
      </w:r>
      <w:r>
        <w:rPr>
          <w:spacing w:val="40"/>
          <w:sz w:val="16"/>
        </w:rPr>
        <w:t xml:space="preserve"> </w:t>
      </w:r>
      <w:r>
        <w:rPr>
          <w:sz w:val="16"/>
        </w:rPr>
        <w:t xml:space="preserve">genetic algorithm,” in </w:t>
      </w:r>
      <w:r>
        <w:rPr>
          <w:i/>
          <w:sz w:val="16"/>
        </w:rPr>
        <w:t>Proceedings of the genetic and evolutionary</w:t>
      </w:r>
      <w:r>
        <w:rPr>
          <w:i/>
          <w:spacing w:val="40"/>
          <w:sz w:val="16"/>
        </w:rPr>
        <w:t xml:space="preserve"> </w:t>
      </w:r>
      <w:r>
        <w:rPr>
          <w:i/>
          <w:sz w:val="16"/>
        </w:rPr>
        <w:t>computation conference</w:t>
      </w:r>
      <w:r>
        <w:rPr>
          <w:sz w:val="16"/>
        </w:rPr>
        <w:t>, 2019, pp. 419–427.</w:t>
      </w:r>
    </w:p>
    <w:p w14:paraId="58E352A3" w14:textId="77777777" w:rsidR="00DB4E42" w:rsidRDefault="00EE7020">
      <w:pPr>
        <w:pStyle w:val="ListParagraph"/>
        <w:numPr>
          <w:ilvl w:val="0"/>
          <w:numId w:val="1"/>
        </w:numPr>
        <w:tabs>
          <w:tab w:val="left" w:pos="485"/>
        </w:tabs>
        <w:spacing w:before="3" w:line="232" w:lineRule="auto"/>
        <w:ind w:right="38" w:hanging="366"/>
        <w:jc w:val="both"/>
        <w:rPr>
          <w:sz w:val="16"/>
        </w:rPr>
      </w:pPr>
      <w:r>
        <w:rPr>
          <w:sz w:val="16"/>
        </w:rPr>
        <w:t xml:space="preserve">Y. Sun, B. </w:t>
      </w:r>
      <w:proofErr w:type="spellStart"/>
      <w:r>
        <w:rPr>
          <w:sz w:val="16"/>
        </w:rPr>
        <w:t>Xue</w:t>
      </w:r>
      <w:proofErr w:type="spellEnd"/>
      <w:r>
        <w:rPr>
          <w:sz w:val="16"/>
        </w:rPr>
        <w:t xml:space="preserve">, M. Zhang, G. G. Yen, and J. </w:t>
      </w:r>
      <w:proofErr w:type="spellStart"/>
      <w:r>
        <w:rPr>
          <w:sz w:val="16"/>
        </w:rPr>
        <w:t>Lv</w:t>
      </w:r>
      <w:proofErr w:type="spellEnd"/>
      <w:r>
        <w:rPr>
          <w:sz w:val="16"/>
        </w:rPr>
        <w:t>, “Automatically</w:t>
      </w:r>
      <w:r>
        <w:rPr>
          <w:spacing w:val="40"/>
          <w:sz w:val="16"/>
        </w:rPr>
        <w:t xml:space="preserve"> </w:t>
      </w:r>
      <w:r>
        <w:rPr>
          <w:sz w:val="16"/>
        </w:rPr>
        <w:t xml:space="preserve">designing </w:t>
      </w:r>
      <w:proofErr w:type="spellStart"/>
      <w:r>
        <w:rPr>
          <w:sz w:val="16"/>
        </w:rPr>
        <w:t>cnn</w:t>
      </w:r>
      <w:proofErr w:type="spellEnd"/>
      <w:r>
        <w:rPr>
          <w:sz w:val="16"/>
        </w:rPr>
        <w:t xml:space="preserve"> architect</w:t>
      </w:r>
      <w:r>
        <w:rPr>
          <w:sz w:val="16"/>
        </w:rPr>
        <w:t>ures using the genetic algorithm for image</w:t>
      </w:r>
      <w:r>
        <w:rPr>
          <w:spacing w:val="40"/>
          <w:sz w:val="16"/>
        </w:rPr>
        <w:t xml:space="preserve"> </w:t>
      </w:r>
      <w:r>
        <w:rPr>
          <w:sz w:val="16"/>
        </w:rPr>
        <w:t xml:space="preserve">classification,” </w:t>
      </w:r>
      <w:r>
        <w:rPr>
          <w:i/>
          <w:sz w:val="16"/>
        </w:rPr>
        <w:t>IEEE Transactions on Cybernetics</w:t>
      </w:r>
      <w:r>
        <w:rPr>
          <w:sz w:val="16"/>
        </w:rPr>
        <w:t>, vol. 50, no. 9, pp.</w:t>
      </w:r>
      <w:r>
        <w:rPr>
          <w:spacing w:val="40"/>
          <w:sz w:val="16"/>
        </w:rPr>
        <w:t xml:space="preserve"> </w:t>
      </w:r>
      <w:r>
        <w:rPr>
          <w:sz w:val="16"/>
        </w:rPr>
        <w:t>3840–3854, 2020.</w:t>
      </w:r>
    </w:p>
    <w:p w14:paraId="23E60C43" w14:textId="77777777" w:rsidR="00DB4E42" w:rsidRDefault="00EE7020">
      <w:pPr>
        <w:pStyle w:val="ListParagraph"/>
        <w:numPr>
          <w:ilvl w:val="0"/>
          <w:numId w:val="1"/>
        </w:numPr>
        <w:tabs>
          <w:tab w:val="left" w:pos="485"/>
        </w:tabs>
        <w:spacing w:before="3" w:line="232" w:lineRule="auto"/>
        <w:ind w:right="38" w:hanging="366"/>
        <w:jc w:val="both"/>
        <w:rPr>
          <w:sz w:val="16"/>
        </w:rPr>
      </w:pPr>
      <w:r>
        <w:rPr>
          <w:sz w:val="16"/>
        </w:rPr>
        <w:t xml:space="preserve">L. </w:t>
      </w:r>
      <w:proofErr w:type="spellStart"/>
      <w:r>
        <w:rPr>
          <w:sz w:val="16"/>
        </w:rPr>
        <w:t>Xie</w:t>
      </w:r>
      <w:proofErr w:type="spellEnd"/>
      <w:r>
        <w:rPr>
          <w:sz w:val="16"/>
        </w:rPr>
        <w:t xml:space="preserve"> and A. Yuille, “Genetic </w:t>
      </w:r>
      <w:proofErr w:type="spellStart"/>
      <w:r>
        <w:rPr>
          <w:sz w:val="16"/>
        </w:rPr>
        <w:t>cnn</w:t>
      </w:r>
      <w:proofErr w:type="spellEnd"/>
      <w:r>
        <w:rPr>
          <w:sz w:val="16"/>
        </w:rPr>
        <w:t xml:space="preserve">,” in </w:t>
      </w:r>
      <w:r>
        <w:rPr>
          <w:i/>
          <w:sz w:val="16"/>
        </w:rPr>
        <w:t>Proceedings of the IEEE</w:t>
      </w:r>
      <w:r>
        <w:rPr>
          <w:i/>
          <w:spacing w:val="40"/>
          <w:sz w:val="16"/>
        </w:rPr>
        <w:t xml:space="preserve"> </w:t>
      </w:r>
      <w:r>
        <w:rPr>
          <w:i/>
          <w:sz w:val="16"/>
        </w:rPr>
        <w:t>International Conference on Computer Vision (ICCV)</w:t>
      </w:r>
      <w:r>
        <w:rPr>
          <w:sz w:val="16"/>
        </w:rPr>
        <w:t>, Oct 2017.</w:t>
      </w:r>
    </w:p>
    <w:p w14:paraId="4B712009" w14:textId="77777777" w:rsidR="00DB4E42" w:rsidRDefault="00EE7020">
      <w:pPr>
        <w:pStyle w:val="ListParagraph"/>
        <w:numPr>
          <w:ilvl w:val="0"/>
          <w:numId w:val="1"/>
        </w:numPr>
        <w:tabs>
          <w:tab w:val="left" w:pos="485"/>
        </w:tabs>
        <w:spacing w:before="2" w:line="232" w:lineRule="auto"/>
        <w:ind w:right="38" w:hanging="366"/>
        <w:jc w:val="both"/>
        <w:rPr>
          <w:sz w:val="16"/>
        </w:rPr>
      </w:pPr>
      <w:r>
        <w:rPr>
          <w:sz w:val="16"/>
        </w:rPr>
        <w:t xml:space="preserve">E. Real, S. Moore, A. </w:t>
      </w:r>
      <w:proofErr w:type="spellStart"/>
      <w:r>
        <w:rPr>
          <w:sz w:val="16"/>
        </w:rPr>
        <w:t>Selle</w:t>
      </w:r>
      <w:proofErr w:type="spellEnd"/>
      <w:r>
        <w:rPr>
          <w:sz w:val="16"/>
        </w:rPr>
        <w:t>, S. Saxena, Y. L. Suematsu, J. Tan, Q. V.</w:t>
      </w:r>
      <w:r>
        <w:rPr>
          <w:spacing w:val="40"/>
          <w:sz w:val="16"/>
        </w:rPr>
        <w:t xml:space="preserve"> </w:t>
      </w:r>
      <w:r>
        <w:rPr>
          <w:sz w:val="16"/>
        </w:rPr>
        <w:t xml:space="preserve">Le, and A. </w:t>
      </w:r>
      <w:proofErr w:type="spellStart"/>
      <w:r>
        <w:rPr>
          <w:sz w:val="16"/>
        </w:rPr>
        <w:t>Kurakin</w:t>
      </w:r>
      <w:proofErr w:type="spellEnd"/>
      <w:r>
        <w:rPr>
          <w:sz w:val="16"/>
        </w:rPr>
        <w:t>, “Large-scale evolution of image classifiers,” in</w:t>
      </w:r>
      <w:r>
        <w:rPr>
          <w:spacing w:val="40"/>
          <w:sz w:val="16"/>
        </w:rPr>
        <w:t xml:space="preserve"> </w:t>
      </w:r>
      <w:r>
        <w:rPr>
          <w:i/>
          <w:sz w:val="16"/>
        </w:rPr>
        <w:t>Proceedings</w:t>
      </w:r>
      <w:r>
        <w:rPr>
          <w:i/>
          <w:spacing w:val="-5"/>
          <w:sz w:val="16"/>
        </w:rPr>
        <w:t xml:space="preserve"> </w:t>
      </w:r>
      <w:r>
        <w:rPr>
          <w:i/>
          <w:sz w:val="16"/>
        </w:rPr>
        <w:t>of</w:t>
      </w:r>
      <w:r>
        <w:rPr>
          <w:i/>
          <w:spacing w:val="-5"/>
          <w:sz w:val="16"/>
        </w:rPr>
        <w:t xml:space="preserve"> </w:t>
      </w:r>
      <w:r>
        <w:rPr>
          <w:i/>
          <w:sz w:val="16"/>
        </w:rPr>
        <w:t>the</w:t>
      </w:r>
      <w:r>
        <w:rPr>
          <w:i/>
          <w:spacing w:val="-5"/>
          <w:sz w:val="16"/>
        </w:rPr>
        <w:t xml:space="preserve"> </w:t>
      </w:r>
      <w:r>
        <w:rPr>
          <w:i/>
          <w:sz w:val="16"/>
        </w:rPr>
        <w:t>34th</w:t>
      </w:r>
      <w:r>
        <w:rPr>
          <w:i/>
          <w:spacing w:val="-5"/>
          <w:sz w:val="16"/>
        </w:rPr>
        <w:t xml:space="preserve"> </w:t>
      </w:r>
      <w:r>
        <w:rPr>
          <w:i/>
          <w:sz w:val="16"/>
        </w:rPr>
        <w:t>International</w:t>
      </w:r>
      <w:r>
        <w:rPr>
          <w:i/>
          <w:spacing w:val="-5"/>
          <w:sz w:val="16"/>
        </w:rPr>
        <w:t xml:space="preserve"> </w:t>
      </w:r>
      <w:r>
        <w:rPr>
          <w:i/>
          <w:sz w:val="16"/>
        </w:rPr>
        <w:t>Conference</w:t>
      </w:r>
      <w:r>
        <w:rPr>
          <w:i/>
          <w:spacing w:val="-5"/>
          <w:sz w:val="16"/>
        </w:rPr>
        <w:t xml:space="preserve"> </w:t>
      </w:r>
      <w:r>
        <w:rPr>
          <w:i/>
          <w:sz w:val="16"/>
        </w:rPr>
        <w:t>on</w:t>
      </w:r>
      <w:r>
        <w:rPr>
          <w:i/>
          <w:spacing w:val="-5"/>
          <w:sz w:val="16"/>
        </w:rPr>
        <w:t xml:space="preserve"> </w:t>
      </w:r>
      <w:r>
        <w:rPr>
          <w:i/>
          <w:sz w:val="16"/>
        </w:rPr>
        <w:t>Machine</w:t>
      </w:r>
      <w:r>
        <w:rPr>
          <w:i/>
          <w:spacing w:val="-5"/>
          <w:sz w:val="16"/>
        </w:rPr>
        <w:t xml:space="preserve"> </w:t>
      </w:r>
      <w:r>
        <w:rPr>
          <w:i/>
          <w:sz w:val="16"/>
        </w:rPr>
        <w:t>Learning</w:t>
      </w:r>
      <w:r>
        <w:rPr>
          <w:sz w:val="16"/>
        </w:rPr>
        <w:t>,</w:t>
      </w:r>
      <w:r>
        <w:rPr>
          <w:spacing w:val="40"/>
          <w:sz w:val="16"/>
        </w:rPr>
        <w:t xml:space="preserve"> </w:t>
      </w:r>
      <w:r>
        <w:rPr>
          <w:sz w:val="16"/>
        </w:rPr>
        <w:t xml:space="preserve">ser. Proceedings of Machine Learning Research, D. </w:t>
      </w:r>
      <w:proofErr w:type="spellStart"/>
      <w:r>
        <w:rPr>
          <w:sz w:val="16"/>
        </w:rPr>
        <w:t>Precup</w:t>
      </w:r>
      <w:proofErr w:type="spellEnd"/>
      <w:r>
        <w:rPr>
          <w:sz w:val="16"/>
        </w:rPr>
        <w:t xml:space="preserve"> and Y. W.</w:t>
      </w:r>
      <w:r>
        <w:rPr>
          <w:spacing w:val="40"/>
          <w:sz w:val="16"/>
        </w:rPr>
        <w:t xml:space="preserve"> </w:t>
      </w:r>
      <w:proofErr w:type="spellStart"/>
      <w:r>
        <w:rPr>
          <w:sz w:val="16"/>
        </w:rPr>
        <w:t>Teh</w:t>
      </w:r>
      <w:proofErr w:type="spellEnd"/>
      <w:r>
        <w:rPr>
          <w:sz w:val="16"/>
        </w:rPr>
        <w:t>, Eds., vol. 70.</w:t>
      </w:r>
      <w:r>
        <w:rPr>
          <w:spacing w:val="80"/>
          <w:sz w:val="16"/>
        </w:rPr>
        <w:t xml:space="preserve"> </w:t>
      </w:r>
      <w:r>
        <w:rPr>
          <w:sz w:val="16"/>
        </w:rPr>
        <w:t>PMLR, 06–11 Aug 2017, pp. 2902–2911. [Online].</w:t>
      </w:r>
    </w:p>
    <w:p w14:paraId="4DE6CDDD" w14:textId="77777777" w:rsidR="00DB4E42" w:rsidRDefault="00EE7020">
      <w:pPr>
        <w:spacing w:line="181" w:lineRule="exact"/>
        <w:ind w:left="484"/>
        <w:jc w:val="both"/>
        <w:rPr>
          <w:sz w:val="16"/>
        </w:rPr>
      </w:pPr>
      <w:r>
        <w:rPr>
          <w:spacing w:val="-2"/>
          <w:sz w:val="16"/>
        </w:rPr>
        <w:t>Available:</w:t>
      </w:r>
      <w:r>
        <w:rPr>
          <w:spacing w:val="12"/>
          <w:sz w:val="16"/>
        </w:rPr>
        <w:t xml:space="preserve"> </w:t>
      </w:r>
      <w:r>
        <w:rPr>
          <w:spacing w:val="-2"/>
          <w:sz w:val="16"/>
        </w:rPr>
        <w:t>https://proceedings.mlr.press/v70/real17a.html</w:t>
      </w:r>
    </w:p>
    <w:p w14:paraId="2A7473E6" w14:textId="77777777" w:rsidR="00DB4E42" w:rsidRDefault="00EE7020">
      <w:pPr>
        <w:pStyle w:val="ListParagraph"/>
        <w:numPr>
          <w:ilvl w:val="0"/>
          <w:numId w:val="1"/>
        </w:numPr>
        <w:tabs>
          <w:tab w:val="left" w:pos="485"/>
        </w:tabs>
        <w:spacing w:before="2" w:line="232" w:lineRule="auto"/>
        <w:ind w:right="38" w:hanging="366"/>
        <w:jc w:val="both"/>
        <w:rPr>
          <w:sz w:val="16"/>
        </w:rPr>
      </w:pPr>
      <w:r>
        <w:rPr>
          <w:sz w:val="16"/>
        </w:rPr>
        <w:t xml:space="preserve">Z. Lu, K. Deb, E. Goodman, W. Banzhaf, and V. N. </w:t>
      </w:r>
      <w:proofErr w:type="spellStart"/>
      <w:r>
        <w:rPr>
          <w:sz w:val="16"/>
        </w:rPr>
        <w:t>Boddeti</w:t>
      </w:r>
      <w:proofErr w:type="spellEnd"/>
      <w:r>
        <w:rPr>
          <w:sz w:val="16"/>
        </w:rPr>
        <w:t>, “Ns-</w:t>
      </w:r>
      <w:r>
        <w:rPr>
          <w:spacing w:val="40"/>
          <w:sz w:val="16"/>
        </w:rPr>
        <w:t xml:space="preserve"> </w:t>
      </w:r>
      <w:r>
        <w:rPr>
          <w:sz w:val="16"/>
        </w:rPr>
        <w:t>g</w:t>
      </w:r>
      <w:r>
        <w:rPr>
          <w:sz w:val="16"/>
        </w:rPr>
        <w:t>anetv2:</w:t>
      </w:r>
      <w:r>
        <w:rPr>
          <w:spacing w:val="-10"/>
          <w:sz w:val="16"/>
        </w:rPr>
        <w:t xml:space="preserve"> </w:t>
      </w:r>
      <w:r>
        <w:rPr>
          <w:sz w:val="16"/>
        </w:rPr>
        <w:t>Evolutionary</w:t>
      </w:r>
      <w:r>
        <w:rPr>
          <w:spacing w:val="-10"/>
          <w:sz w:val="16"/>
        </w:rPr>
        <w:t xml:space="preserve"> </w:t>
      </w:r>
      <w:r>
        <w:rPr>
          <w:sz w:val="16"/>
        </w:rPr>
        <w:t>multi-objective</w:t>
      </w:r>
      <w:r>
        <w:rPr>
          <w:spacing w:val="-10"/>
          <w:sz w:val="16"/>
        </w:rPr>
        <w:t xml:space="preserve"> </w:t>
      </w:r>
      <w:r>
        <w:rPr>
          <w:sz w:val="16"/>
        </w:rPr>
        <w:t>surrogate-assisted</w:t>
      </w:r>
      <w:r>
        <w:rPr>
          <w:spacing w:val="-10"/>
          <w:sz w:val="16"/>
        </w:rPr>
        <w:t xml:space="preserve"> </w:t>
      </w:r>
      <w:r>
        <w:rPr>
          <w:sz w:val="16"/>
        </w:rPr>
        <w:t>neural</w:t>
      </w:r>
      <w:r>
        <w:rPr>
          <w:spacing w:val="-10"/>
          <w:sz w:val="16"/>
        </w:rPr>
        <w:t xml:space="preserve"> </w:t>
      </w:r>
      <w:proofErr w:type="spellStart"/>
      <w:r>
        <w:rPr>
          <w:sz w:val="16"/>
        </w:rPr>
        <w:t>architec</w:t>
      </w:r>
      <w:proofErr w:type="spellEnd"/>
      <w:r>
        <w:rPr>
          <w:sz w:val="16"/>
        </w:rPr>
        <w:t>-</w:t>
      </w:r>
      <w:r>
        <w:rPr>
          <w:spacing w:val="40"/>
          <w:sz w:val="16"/>
        </w:rPr>
        <w:t xml:space="preserve"> </w:t>
      </w:r>
      <w:proofErr w:type="spellStart"/>
      <w:r>
        <w:rPr>
          <w:sz w:val="16"/>
        </w:rPr>
        <w:t>ture</w:t>
      </w:r>
      <w:proofErr w:type="spellEnd"/>
      <w:r>
        <w:rPr>
          <w:spacing w:val="-1"/>
          <w:sz w:val="16"/>
        </w:rPr>
        <w:t xml:space="preserve"> </w:t>
      </w:r>
      <w:r>
        <w:rPr>
          <w:sz w:val="16"/>
        </w:rPr>
        <w:t>search,”</w:t>
      </w:r>
      <w:r>
        <w:rPr>
          <w:spacing w:val="-1"/>
          <w:sz w:val="16"/>
        </w:rPr>
        <w:t xml:space="preserve"> </w:t>
      </w:r>
      <w:r>
        <w:rPr>
          <w:sz w:val="16"/>
        </w:rPr>
        <w:t>in</w:t>
      </w:r>
      <w:r>
        <w:rPr>
          <w:spacing w:val="-1"/>
          <w:sz w:val="16"/>
        </w:rPr>
        <w:t xml:space="preserve"> </w:t>
      </w:r>
      <w:r>
        <w:rPr>
          <w:i/>
          <w:sz w:val="16"/>
        </w:rPr>
        <w:t>Computer</w:t>
      </w:r>
      <w:r>
        <w:rPr>
          <w:i/>
          <w:spacing w:val="-1"/>
          <w:sz w:val="16"/>
        </w:rPr>
        <w:t xml:space="preserve"> </w:t>
      </w:r>
      <w:r>
        <w:rPr>
          <w:i/>
          <w:sz w:val="16"/>
        </w:rPr>
        <w:t>Vision</w:t>
      </w:r>
      <w:r>
        <w:rPr>
          <w:i/>
          <w:spacing w:val="-1"/>
          <w:sz w:val="16"/>
        </w:rPr>
        <w:t xml:space="preserve"> </w:t>
      </w:r>
      <w:r>
        <w:rPr>
          <w:i/>
          <w:sz w:val="16"/>
        </w:rPr>
        <w:t>–</w:t>
      </w:r>
      <w:r>
        <w:rPr>
          <w:i/>
          <w:spacing w:val="-1"/>
          <w:sz w:val="16"/>
        </w:rPr>
        <w:t xml:space="preserve"> </w:t>
      </w:r>
      <w:r>
        <w:rPr>
          <w:i/>
          <w:sz w:val="16"/>
        </w:rPr>
        <w:t>ECCV</w:t>
      </w:r>
      <w:r>
        <w:rPr>
          <w:i/>
          <w:spacing w:val="-1"/>
          <w:sz w:val="16"/>
        </w:rPr>
        <w:t xml:space="preserve"> </w:t>
      </w:r>
      <w:r>
        <w:rPr>
          <w:i/>
          <w:sz w:val="16"/>
        </w:rPr>
        <w:t>2020</w:t>
      </w:r>
      <w:r>
        <w:rPr>
          <w:sz w:val="16"/>
        </w:rPr>
        <w:t>,</w:t>
      </w:r>
      <w:r>
        <w:rPr>
          <w:spacing w:val="-1"/>
          <w:sz w:val="16"/>
        </w:rPr>
        <w:t xml:space="preserve"> </w:t>
      </w:r>
      <w:r>
        <w:rPr>
          <w:sz w:val="16"/>
        </w:rPr>
        <w:t>A.</w:t>
      </w:r>
      <w:r>
        <w:rPr>
          <w:spacing w:val="-1"/>
          <w:sz w:val="16"/>
        </w:rPr>
        <w:t xml:space="preserve"> </w:t>
      </w:r>
      <w:proofErr w:type="spellStart"/>
      <w:r>
        <w:rPr>
          <w:sz w:val="16"/>
        </w:rPr>
        <w:t>Vedaldi</w:t>
      </w:r>
      <w:proofErr w:type="spellEnd"/>
      <w:r>
        <w:rPr>
          <w:sz w:val="16"/>
        </w:rPr>
        <w:t>,</w:t>
      </w:r>
      <w:r>
        <w:rPr>
          <w:spacing w:val="-1"/>
          <w:sz w:val="16"/>
        </w:rPr>
        <w:t xml:space="preserve"> </w:t>
      </w:r>
      <w:r>
        <w:rPr>
          <w:sz w:val="16"/>
        </w:rPr>
        <w:t>H.</w:t>
      </w:r>
      <w:r>
        <w:rPr>
          <w:spacing w:val="-1"/>
          <w:sz w:val="16"/>
        </w:rPr>
        <w:t xml:space="preserve"> </w:t>
      </w:r>
      <w:r>
        <w:rPr>
          <w:sz w:val="16"/>
        </w:rPr>
        <w:t>Bischof,</w:t>
      </w:r>
    </w:p>
    <w:p w14:paraId="508F0583" w14:textId="77777777" w:rsidR="00DB4E42" w:rsidRDefault="00EE7020">
      <w:pPr>
        <w:spacing w:before="2" w:line="232" w:lineRule="auto"/>
        <w:ind w:left="484" w:right="38"/>
        <w:jc w:val="both"/>
        <w:rPr>
          <w:sz w:val="16"/>
        </w:rPr>
      </w:pPr>
      <w:r>
        <w:rPr>
          <w:sz w:val="16"/>
        </w:rPr>
        <w:t xml:space="preserve">T. </w:t>
      </w:r>
      <w:proofErr w:type="spellStart"/>
      <w:r>
        <w:rPr>
          <w:sz w:val="16"/>
        </w:rPr>
        <w:t>Brox</w:t>
      </w:r>
      <w:proofErr w:type="spellEnd"/>
      <w:r>
        <w:rPr>
          <w:sz w:val="16"/>
        </w:rPr>
        <w:t>, and J.-M. Frahm, Eds.</w:t>
      </w:r>
      <w:r>
        <w:rPr>
          <w:spacing w:val="40"/>
          <w:sz w:val="16"/>
        </w:rPr>
        <w:t xml:space="preserve"> </w:t>
      </w:r>
      <w:r>
        <w:rPr>
          <w:sz w:val="16"/>
        </w:rPr>
        <w:t>Cham: Springer International Publish-</w:t>
      </w:r>
      <w:r>
        <w:rPr>
          <w:spacing w:val="40"/>
          <w:sz w:val="16"/>
        </w:rPr>
        <w:t xml:space="preserve"> </w:t>
      </w:r>
      <w:proofErr w:type="spellStart"/>
      <w:r>
        <w:rPr>
          <w:sz w:val="16"/>
        </w:rPr>
        <w:t>ing</w:t>
      </w:r>
      <w:proofErr w:type="spellEnd"/>
      <w:r>
        <w:rPr>
          <w:sz w:val="16"/>
        </w:rPr>
        <w:t>, 2020, pp. 35–51.</w:t>
      </w:r>
    </w:p>
    <w:p w14:paraId="19D34CF5" w14:textId="77777777" w:rsidR="00DB4E42" w:rsidRDefault="00EE7020">
      <w:pPr>
        <w:pStyle w:val="ListParagraph"/>
        <w:numPr>
          <w:ilvl w:val="0"/>
          <w:numId w:val="1"/>
        </w:numPr>
        <w:tabs>
          <w:tab w:val="left" w:pos="485"/>
        </w:tabs>
        <w:spacing w:before="2" w:line="232" w:lineRule="auto"/>
        <w:ind w:right="38" w:hanging="366"/>
        <w:jc w:val="both"/>
        <w:rPr>
          <w:sz w:val="16"/>
        </w:rPr>
      </w:pPr>
      <w:r>
        <w:rPr>
          <w:sz w:val="16"/>
        </w:rPr>
        <w:t>B. Baker, O. Gupta, R.</w:t>
      </w:r>
      <w:r>
        <w:rPr>
          <w:sz w:val="16"/>
        </w:rPr>
        <w:t xml:space="preserve"> </w:t>
      </w:r>
      <w:proofErr w:type="spellStart"/>
      <w:r>
        <w:rPr>
          <w:sz w:val="16"/>
        </w:rPr>
        <w:t>Raskar</w:t>
      </w:r>
      <w:proofErr w:type="spellEnd"/>
      <w:r>
        <w:rPr>
          <w:sz w:val="16"/>
        </w:rPr>
        <w:t>, and N. Naik, “Accelerating neural</w:t>
      </w:r>
      <w:r>
        <w:rPr>
          <w:spacing w:val="40"/>
          <w:sz w:val="16"/>
        </w:rPr>
        <w:t xml:space="preserve"> </w:t>
      </w:r>
      <w:r>
        <w:rPr>
          <w:sz w:val="16"/>
        </w:rPr>
        <w:t>architecture</w:t>
      </w:r>
      <w:r>
        <w:rPr>
          <w:spacing w:val="40"/>
          <w:sz w:val="16"/>
        </w:rPr>
        <w:t xml:space="preserve"> </w:t>
      </w:r>
      <w:r>
        <w:rPr>
          <w:sz w:val="16"/>
        </w:rPr>
        <w:t>search</w:t>
      </w:r>
      <w:r>
        <w:rPr>
          <w:spacing w:val="40"/>
          <w:sz w:val="16"/>
        </w:rPr>
        <w:t xml:space="preserve"> </w:t>
      </w:r>
      <w:r>
        <w:rPr>
          <w:sz w:val="16"/>
        </w:rPr>
        <w:t>using</w:t>
      </w:r>
      <w:r>
        <w:rPr>
          <w:spacing w:val="40"/>
          <w:sz w:val="16"/>
        </w:rPr>
        <w:t xml:space="preserve"> </w:t>
      </w:r>
      <w:r>
        <w:rPr>
          <w:sz w:val="16"/>
        </w:rPr>
        <w:t>performance</w:t>
      </w:r>
      <w:r>
        <w:rPr>
          <w:spacing w:val="40"/>
          <w:sz w:val="16"/>
        </w:rPr>
        <w:t xml:space="preserve"> </w:t>
      </w:r>
      <w:r>
        <w:rPr>
          <w:sz w:val="16"/>
        </w:rPr>
        <w:t>prediction,”</w:t>
      </w:r>
      <w:r>
        <w:rPr>
          <w:spacing w:val="40"/>
          <w:sz w:val="16"/>
        </w:rPr>
        <w:t xml:space="preserve"> </w:t>
      </w:r>
      <w:r>
        <w:rPr>
          <w:sz w:val="16"/>
        </w:rPr>
        <w:t>2017.</w:t>
      </w:r>
      <w:r>
        <w:rPr>
          <w:spacing w:val="59"/>
          <w:sz w:val="16"/>
        </w:rPr>
        <w:t xml:space="preserve"> </w:t>
      </w:r>
      <w:r>
        <w:rPr>
          <w:sz w:val="16"/>
        </w:rPr>
        <w:t>[Online].</w:t>
      </w:r>
    </w:p>
    <w:p w14:paraId="5A3C08BA" w14:textId="77777777" w:rsidR="00DB4E42" w:rsidRDefault="00EE7020">
      <w:pPr>
        <w:spacing w:line="179" w:lineRule="exact"/>
        <w:ind w:left="484"/>
        <w:jc w:val="both"/>
        <w:rPr>
          <w:sz w:val="16"/>
        </w:rPr>
      </w:pPr>
      <w:r>
        <w:rPr>
          <w:spacing w:val="-2"/>
          <w:sz w:val="16"/>
        </w:rPr>
        <w:t>Available:</w:t>
      </w:r>
      <w:r>
        <w:rPr>
          <w:spacing w:val="12"/>
          <w:sz w:val="16"/>
        </w:rPr>
        <w:t xml:space="preserve"> </w:t>
      </w:r>
      <w:r>
        <w:rPr>
          <w:spacing w:val="-2"/>
          <w:sz w:val="16"/>
        </w:rPr>
        <w:t>https://arxiv.org/abs/1705.10823</w:t>
      </w:r>
    </w:p>
    <w:p w14:paraId="4C27AA7A" w14:textId="77777777" w:rsidR="00DB4E42" w:rsidRDefault="00EE7020">
      <w:pPr>
        <w:pStyle w:val="ListParagraph"/>
        <w:numPr>
          <w:ilvl w:val="0"/>
          <w:numId w:val="1"/>
        </w:numPr>
        <w:tabs>
          <w:tab w:val="left" w:pos="485"/>
        </w:tabs>
        <w:spacing w:line="179" w:lineRule="exact"/>
        <w:ind w:right="0" w:hanging="366"/>
        <w:jc w:val="both"/>
        <w:rPr>
          <w:sz w:val="16"/>
        </w:rPr>
      </w:pPr>
      <w:r>
        <w:rPr>
          <w:sz w:val="16"/>
        </w:rPr>
        <w:t>C.</w:t>
      </w:r>
      <w:r>
        <w:rPr>
          <w:spacing w:val="10"/>
          <w:sz w:val="16"/>
        </w:rPr>
        <w:t xml:space="preserve"> </w:t>
      </w:r>
      <w:r>
        <w:rPr>
          <w:sz w:val="16"/>
        </w:rPr>
        <w:t>Liu,</w:t>
      </w:r>
      <w:r>
        <w:rPr>
          <w:spacing w:val="11"/>
          <w:sz w:val="16"/>
        </w:rPr>
        <w:t xml:space="preserve"> </w:t>
      </w:r>
      <w:r>
        <w:rPr>
          <w:sz w:val="16"/>
        </w:rPr>
        <w:t>B.</w:t>
      </w:r>
      <w:r>
        <w:rPr>
          <w:spacing w:val="11"/>
          <w:sz w:val="16"/>
        </w:rPr>
        <w:t xml:space="preserve"> </w:t>
      </w:r>
      <w:proofErr w:type="spellStart"/>
      <w:r>
        <w:rPr>
          <w:sz w:val="16"/>
        </w:rPr>
        <w:t>Zoph</w:t>
      </w:r>
      <w:proofErr w:type="spellEnd"/>
      <w:r>
        <w:rPr>
          <w:sz w:val="16"/>
        </w:rPr>
        <w:t>,</w:t>
      </w:r>
      <w:r>
        <w:rPr>
          <w:spacing w:val="11"/>
          <w:sz w:val="16"/>
        </w:rPr>
        <w:t xml:space="preserve"> </w:t>
      </w:r>
      <w:r>
        <w:rPr>
          <w:sz w:val="16"/>
        </w:rPr>
        <w:t>M.</w:t>
      </w:r>
      <w:r>
        <w:rPr>
          <w:spacing w:val="11"/>
          <w:sz w:val="16"/>
        </w:rPr>
        <w:t xml:space="preserve"> </w:t>
      </w:r>
      <w:r>
        <w:rPr>
          <w:sz w:val="16"/>
        </w:rPr>
        <w:t>Neumann,</w:t>
      </w:r>
      <w:r>
        <w:rPr>
          <w:spacing w:val="11"/>
          <w:sz w:val="16"/>
        </w:rPr>
        <w:t xml:space="preserve"> </w:t>
      </w:r>
      <w:r>
        <w:rPr>
          <w:sz w:val="16"/>
        </w:rPr>
        <w:t>J.</w:t>
      </w:r>
      <w:r>
        <w:rPr>
          <w:spacing w:val="11"/>
          <w:sz w:val="16"/>
        </w:rPr>
        <w:t xml:space="preserve"> </w:t>
      </w:r>
      <w:proofErr w:type="spellStart"/>
      <w:r>
        <w:rPr>
          <w:sz w:val="16"/>
        </w:rPr>
        <w:t>Shlens</w:t>
      </w:r>
      <w:proofErr w:type="spellEnd"/>
      <w:r>
        <w:rPr>
          <w:sz w:val="16"/>
        </w:rPr>
        <w:t>,</w:t>
      </w:r>
      <w:r>
        <w:rPr>
          <w:spacing w:val="11"/>
          <w:sz w:val="16"/>
        </w:rPr>
        <w:t xml:space="preserve"> </w:t>
      </w:r>
      <w:r>
        <w:rPr>
          <w:sz w:val="16"/>
        </w:rPr>
        <w:t>W.</w:t>
      </w:r>
      <w:r>
        <w:rPr>
          <w:spacing w:val="11"/>
          <w:sz w:val="16"/>
        </w:rPr>
        <w:t xml:space="preserve"> </w:t>
      </w:r>
      <w:r>
        <w:rPr>
          <w:sz w:val="16"/>
        </w:rPr>
        <w:t>Hua,</w:t>
      </w:r>
      <w:r>
        <w:rPr>
          <w:spacing w:val="11"/>
          <w:sz w:val="16"/>
        </w:rPr>
        <w:t xml:space="preserve"> </w:t>
      </w:r>
      <w:r>
        <w:rPr>
          <w:sz w:val="16"/>
        </w:rPr>
        <w:t>L.-J.</w:t>
      </w:r>
      <w:r>
        <w:rPr>
          <w:spacing w:val="11"/>
          <w:sz w:val="16"/>
        </w:rPr>
        <w:t xml:space="preserve"> </w:t>
      </w:r>
      <w:r>
        <w:rPr>
          <w:sz w:val="16"/>
        </w:rPr>
        <w:t>Li,</w:t>
      </w:r>
      <w:r>
        <w:rPr>
          <w:spacing w:val="11"/>
          <w:sz w:val="16"/>
        </w:rPr>
        <w:t xml:space="preserve"> </w:t>
      </w:r>
      <w:r>
        <w:rPr>
          <w:sz w:val="16"/>
        </w:rPr>
        <w:t>L.</w:t>
      </w:r>
      <w:r>
        <w:rPr>
          <w:spacing w:val="11"/>
          <w:sz w:val="16"/>
        </w:rPr>
        <w:t xml:space="preserve"> </w:t>
      </w:r>
      <w:r>
        <w:rPr>
          <w:sz w:val="16"/>
        </w:rPr>
        <w:t>Fei-</w:t>
      </w:r>
      <w:r>
        <w:rPr>
          <w:spacing w:val="-4"/>
          <w:sz w:val="16"/>
        </w:rPr>
        <w:t>Fei,</w:t>
      </w:r>
    </w:p>
    <w:p w14:paraId="28C3DB2B" w14:textId="77777777" w:rsidR="00DB4E42" w:rsidRDefault="00EE7020">
      <w:pPr>
        <w:spacing w:before="2" w:line="232" w:lineRule="auto"/>
        <w:ind w:left="484" w:right="38"/>
        <w:jc w:val="both"/>
        <w:rPr>
          <w:sz w:val="16"/>
        </w:rPr>
      </w:pPr>
      <w:r>
        <w:rPr>
          <w:sz w:val="16"/>
        </w:rPr>
        <w:t>A. Yuille, J. Huang, and K. Murphy, “Progressive neural architecture</w:t>
      </w:r>
      <w:r>
        <w:rPr>
          <w:spacing w:val="40"/>
          <w:sz w:val="16"/>
        </w:rPr>
        <w:t xml:space="preserve"> </w:t>
      </w:r>
      <w:r>
        <w:rPr>
          <w:sz w:val="16"/>
        </w:rPr>
        <w:t>search,”</w:t>
      </w:r>
      <w:r>
        <w:rPr>
          <w:spacing w:val="-10"/>
          <w:sz w:val="16"/>
        </w:rPr>
        <w:t xml:space="preserve"> </w:t>
      </w:r>
      <w:r>
        <w:rPr>
          <w:sz w:val="16"/>
        </w:rPr>
        <w:t>in</w:t>
      </w:r>
      <w:r>
        <w:rPr>
          <w:spacing w:val="-10"/>
          <w:sz w:val="16"/>
        </w:rPr>
        <w:t xml:space="preserve"> </w:t>
      </w:r>
      <w:r>
        <w:rPr>
          <w:i/>
          <w:sz w:val="16"/>
        </w:rPr>
        <w:t>Proceedings</w:t>
      </w:r>
      <w:r>
        <w:rPr>
          <w:i/>
          <w:spacing w:val="-10"/>
          <w:sz w:val="16"/>
        </w:rPr>
        <w:t xml:space="preserve"> </w:t>
      </w:r>
      <w:r>
        <w:rPr>
          <w:i/>
          <w:sz w:val="16"/>
        </w:rPr>
        <w:t>of</w:t>
      </w:r>
      <w:r>
        <w:rPr>
          <w:i/>
          <w:spacing w:val="-10"/>
          <w:sz w:val="16"/>
        </w:rPr>
        <w:t xml:space="preserve"> </w:t>
      </w:r>
      <w:r>
        <w:rPr>
          <w:i/>
          <w:sz w:val="16"/>
        </w:rPr>
        <w:t>the</w:t>
      </w:r>
      <w:r>
        <w:rPr>
          <w:i/>
          <w:spacing w:val="-10"/>
          <w:sz w:val="16"/>
        </w:rPr>
        <w:t xml:space="preserve"> </w:t>
      </w:r>
      <w:r>
        <w:rPr>
          <w:i/>
          <w:sz w:val="16"/>
        </w:rPr>
        <w:t>European</w:t>
      </w:r>
      <w:r>
        <w:rPr>
          <w:i/>
          <w:spacing w:val="-10"/>
          <w:sz w:val="16"/>
        </w:rPr>
        <w:t xml:space="preserve"> </w:t>
      </w:r>
      <w:r>
        <w:rPr>
          <w:i/>
          <w:sz w:val="16"/>
        </w:rPr>
        <w:t>Conference</w:t>
      </w:r>
      <w:r>
        <w:rPr>
          <w:i/>
          <w:spacing w:val="-10"/>
          <w:sz w:val="16"/>
        </w:rPr>
        <w:t xml:space="preserve"> </w:t>
      </w:r>
      <w:r>
        <w:rPr>
          <w:i/>
          <w:sz w:val="16"/>
        </w:rPr>
        <w:t>on</w:t>
      </w:r>
      <w:r>
        <w:rPr>
          <w:i/>
          <w:spacing w:val="-10"/>
          <w:sz w:val="16"/>
        </w:rPr>
        <w:t xml:space="preserve"> </w:t>
      </w:r>
      <w:r>
        <w:rPr>
          <w:i/>
          <w:sz w:val="16"/>
        </w:rPr>
        <w:t>Computer</w:t>
      </w:r>
      <w:r>
        <w:rPr>
          <w:i/>
          <w:spacing w:val="-10"/>
          <w:sz w:val="16"/>
        </w:rPr>
        <w:t xml:space="preserve"> </w:t>
      </w:r>
      <w:r>
        <w:rPr>
          <w:i/>
          <w:sz w:val="16"/>
        </w:rPr>
        <w:t>Vision</w:t>
      </w:r>
      <w:r>
        <w:rPr>
          <w:i/>
          <w:spacing w:val="40"/>
          <w:sz w:val="16"/>
        </w:rPr>
        <w:t xml:space="preserve"> </w:t>
      </w:r>
      <w:r>
        <w:rPr>
          <w:i/>
          <w:sz w:val="16"/>
        </w:rPr>
        <w:t>(ECCV)</w:t>
      </w:r>
      <w:r>
        <w:rPr>
          <w:sz w:val="16"/>
        </w:rPr>
        <w:t>, September 2018.</w:t>
      </w:r>
    </w:p>
    <w:p w14:paraId="7CBBDA15" w14:textId="77777777" w:rsidR="00DB4E42" w:rsidRDefault="00EE7020">
      <w:pPr>
        <w:pStyle w:val="ListParagraph"/>
        <w:numPr>
          <w:ilvl w:val="0"/>
          <w:numId w:val="1"/>
        </w:numPr>
        <w:tabs>
          <w:tab w:val="left" w:pos="485"/>
        </w:tabs>
        <w:spacing w:before="3" w:line="232" w:lineRule="auto"/>
        <w:ind w:right="38" w:hanging="366"/>
        <w:jc w:val="both"/>
        <w:rPr>
          <w:sz w:val="16"/>
        </w:rPr>
      </w:pPr>
      <w:r>
        <w:rPr>
          <w:sz w:val="16"/>
        </w:rPr>
        <w:t>H. Cai, C. Gan, T. Wang, Z. Zhang, and S. Han, “Once-for-all: Train</w:t>
      </w:r>
      <w:r>
        <w:rPr>
          <w:spacing w:val="40"/>
          <w:sz w:val="16"/>
        </w:rPr>
        <w:t xml:space="preserve"> </w:t>
      </w:r>
      <w:r>
        <w:rPr>
          <w:sz w:val="16"/>
        </w:rPr>
        <w:t>one network and specializ</w:t>
      </w:r>
      <w:r>
        <w:rPr>
          <w:sz w:val="16"/>
        </w:rPr>
        <w:t>e it for efficient deployment,” 2019. [Online].</w:t>
      </w:r>
    </w:p>
    <w:p w14:paraId="4DAA532F" w14:textId="77777777" w:rsidR="00DB4E42" w:rsidRDefault="00EE7020">
      <w:pPr>
        <w:spacing w:line="179" w:lineRule="exact"/>
        <w:ind w:left="484"/>
        <w:jc w:val="both"/>
        <w:rPr>
          <w:sz w:val="16"/>
        </w:rPr>
      </w:pPr>
      <w:r>
        <w:rPr>
          <w:spacing w:val="-2"/>
          <w:sz w:val="16"/>
        </w:rPr>
        <w:t>Available:</w:t>
      </w:r>
      <w:r>
        <w:rPr>
          <w:spacing w:val="12"/>
          <w:sz w:val="16"/>
        </w:rPr>
        <w:t xml:space="preserve"> </w:t>
      </w:r>
      <w:r>
        <w:rPr>
          <w:spacing w:val="-2"/>
          <w:sz w:val="16"/>
        </w:rPr>
        <w:t>https://arxiv.org/abs/1908.09791</w:t>
      </w:r>
    </w:p>
    <w:p w14:paraId="1A462026" w14:textId="77777777" w:rsidR="00DB4E42" w:rsidRDefault="00EE7020">
      <w:pPr>
        <w:pStyle w:val="ListParagraph"/>
        <w:numPr>
          <w:ilvl w:val="0"/>
          <w:numId w:val="1"/>
        </w:numPr>
        <w:tabs>
          <w:tab w:val="left" w:pos="485"/>
        </w:tabs>
        <w:spacing w:line="179" w:lineRule="exact"/>
        <w:ind w:right="0" w:hanging="366"/>
        <w:jc w:val="both"/>
        <w:rPr>
          <w:sz w:val="16"/>
        </w:rPr>
      </w:pPr>
      <w:r>
        <w:rPr>
          <w:sz w:val="16"/>
        </w:rPr>
        <w:t>X.</w:t>
      </w:r>
      <w:r>
        <w:rPr>
          <w:spacing w:val="40"/>
          <w:sz w:val="16"/>
        </w:rPr>
        <w:t xml:space="preserve"> </w:t>
      </w:r>
      <w:r>
        <w:rPr>
          <w:sz w:val="16"/>
        </w:rPr>
        <w:t>Dai,</w:t>
      </w:r>
      <w:r>
        <w:rPr>
          <w:spacing w:val="40"/>
          <w:sz w:val="16"/>
        </w:rPr>
        <w:t xml:space="preserve"> </w:t>
      </w:r>
      <w:r>
        <w:rPr>
          <w:sz w:val="16"/>
        </w:rPr>
        <w:t>P.</w:t>
      </w:r>
      <w:r>
        <w:rPr>
          <w:spacing w:val="41"/>
          <w:sz w:val="16"/>
        </w:rPr>
        <w:t xml:space="preserve"> </w:t>
      </w:r>
      <w:r>
        <w:rPr>
          <w:sz w:val="16"/>
        </w:rPr>
        <w:t>Zhang,</w:t>
      </w:r>
      <w:r>
        <w:rPr>
          <w:spacing w:val="40"/>
          <w:sz w:val="16"/>
        </w:rPr>
        <w:t xml:space="preserve"> </w:t>
      </w:r>
      <w:r>
        <w:rPr>
          <w:sz w:val="16"/>
        </w:rPr>
        <w:t>B.</w:t>
      </w:r>
      <w:r>
        <w:rPr>
          <w:spacing w:val="40"/>
          <w:sz w:val="16"/>
        </w:rPr>
        <w:t xml:space="preserve"> </w:t>
      </w:r>
      <w:r>
        <w:rPr>
          <w:sz w:val="16"/>
        </w:rPr>
        <w:t>Wu,</w:t>
      </w:r>
      <w:r>
        <w:rPr>
          <w:spacing w:val="41"/>
          <w:sz w:val="16"/>
        </w:rPr>
        <w:t xml:space="preserve"> </w:t>
      </w:r>
      <w:r>
        <w:rPr>
          <w:sz w:val="16"/>
        </w:rPr>
        <w:t>H.</w:t>
      </w:r>
      <w:r>
        <w:rPr>
          <w:spacing w:val="40"/>
          <w:sz w:val="16"/>
        </w:rPr>
        <w:t xml:space="preserve"> </w:t>
      </w:r>
      <w:r>
        <w:rPr>
          <w:sz w:val="16"/>
        </w:rPr>
        <w:t>Yin,</w:t>
      </w:r>
      <w:r>
        <w:rPr>
          <w:spacing w:val="40"/>
          <w:sz w:val="16"/>
        </w:rPr>
        <w:t xml:space="preserve"> </w:t>
      </w:r>
      <w:r>
        <w:rPr>
          <w:sz w:val="16"/>
        </w:rPr>
        <w:t>F.</w:t>
      </w:r>
      <w:r>
        <w:rPr>
          <w:spacing w:val="41"/>
          <w:sz w:val="16"/>
        </w:rPr>
        <w:t xml:space="preserve"> </w:t>
      </w:r>
      <w:r>
        <w:rPr>
          <w:sz w:val="16"/>
        </w:rPr>
        <w:t>Sun,</w:t>
      </w:r>
      <w:r>
        <w:rPr>
          <w:spacing w:val="40"/>
          <w:sz w:val="16"/>
        </w:rPr>
        <w:t xml:space="preserve"> </w:t>
      </w:r>
      <w:r>
        <w:rPr>
          <w:sz w:val="16"/>
        </w:rPr>
        <w:t>Y.</w:t>
      </w:r>
      <w:r>
        <w:rPr>
          <w:spacing w:val="40"/>
          <w:sz w:val="16"/>
        </w:rPr>
        <w:t xml:space="preserve"> </w:t>
      </w:r>
      <w:r>
        <w:rPr>
          <w:sz w:val="16"/>
        </w:rPr>
        <w:t>Wang,</w:t>
      </w:r>
      <w:r>
        <w:rPr>
          <w:spacing w:val="41"/>
          <w:sz w:val="16"/>
        </w:rPr>
        <w:t xml:space="preserve"> </w:t>
      </w:r>
      <w:r>
        <w:rPr>
          <w:sz w:val="16"/>
        </w:rPr>
        <w:t>M.</w:t>
      </w:r>
      <w:r>
        <w:rPr>
          <w:spacing w:val="40"/>
          <w:sz w:val="16"/>
        </w:rPr>
        <w:t xml:space="preserve"> </w:t>
      </w:r>
      <w:proofErr w:type="spellStart"/>
      <w:r>
        <w:rPr>
          <w:spacing w:val="-2"/>
          <w:sz w:val="16"/>
        </w:rPr>
        <w:t>Dukhan</w:t>
      </w:r>
      <w:proofErr w:type="spellEnd"/>
      <w:r>
        <w:rPr>
          <w:spacing w:val="-2"/>
          <w:sz w:val="16"/>
        </w:rPr>
        <w:t>,</w:t>
      </w:r>
    </w:p>
    <w:p w14:paraId="0F4BFEC4" w14:textId="77777777" w:rsidR="00DB4E42" w:rsidRDefault="00EE7020">
      <w:pPr>
        <w:spacing w:before="2" w:line="232" w:lineRule="auto"/>
        <w:ind w:left="484" w:right="38"/>
        <w:jc w:val="both"/>
        <w:rPr>
          <w:sz w:val="16"/>
        </w:rPr>
      </w:pPr>
      <w:r>
        <w:rPr>
          <w:sz w:val="16"/>
        </w:rPr>
        <w:t xml:space="preserve">Y. Hu, Y. Wu, Y. Jia, P. Vajda, M. </w:t>
      </w:r>
      <w:proofErr w:type="spellStart"/>
      <w:r>
        <w:rPr>
          <w:sz w:val="16"/>
        </w:rPr>
        <w:t>Uyttendaele</w:t>
      </w:r>
      <w:proofErr w:type="spellEnd"/>
      <w:r>
        <w:rPr>
          <w:sz w:val="16"/>
        </w:rPr>
        <w:t>, and N. K. Jha,</w:t>
      </w:r>
      <w:r>
        <w:rPr>
          <w:spacing w:val="40"/>
          <w:sz w:val="16"/>
        </w:rPr>
        <w:t xml:space="preserve"> </w:t>
      </w:r>
      <w:r>
        <w:rPr>
          <w:sz w:val="16"/>
        </w:rPr>
        <w:t>“</w:t>
      </w:r>
      <w:proofErr w:type="spellStart"/>
      <w:r>
        <w:rPr>
          <w:sz w:val="16"/>
        </w:rPr>
        <w:t>Chamnet</w:t>
      </w:r>
      <w:proofErr w:type="spellEnd"/>
      <w:r>
        <w:rPr>
          <w:sz w:val="16"/>
        </w:rPr>
        <w:t>: Towards efficient network design through platform-aware</w:t>
      </w:r>
      <w:r>
        <w:rPr>
          <w:spacing w:val="40"/>
          <w:sz w:val="16"/>
        </w:rPr>
        <w:t xml:space="preserve"> </w:t>
      </w:r>
      <w:r>
        <w:rPr>
          <w:sz w:val="16"/>
        </w:rPr>
        <w:t xml:space="preserve">model adaptation,” in </w:t>
      </w:r>
      <w:r>
        <w:rPr>
          <w:i/>
          <w:sz w:val="16"/>
        </w:rPr>
        <w:t>Proceedings of the IEEE/CVF Conference on</w:t>
      </w:r>
      <w:r>
        <w:rPr>
          <w:i/>
          <w:spacing w:val="40"/>
          <w:sz w:val="16"/>
        </w:rPr>
        <w:t xml:space="preserve"> </w:t>
      </w:r>
      <w:r>
        <w:rPr>
          <w:i/>
          <w:sz w:val="16"/>
        </w:rPr>
        <w:t>Computer Vision and Pattern Recognition (CVPR)</w:t>
      </w:r>
      <w:r>
        <w:rPr>
          <w:sz w:val="16"/>
        </w:rPr>
        <w:t>, June 2019.</w:t>
      </w:r>
    </w:p>
    <w:p w14:paraId="71795814" w14:textId="77777777" w:rsidR="00DB4E42" w:rsidRDefault="00EE7020">
      <w:pPr>
        <w:pStyle w:val="ListParagraph"/>
        <w:numPr>
          <w:ilvl w:val="0"/>
          <w:numId w:val="1"/>
        </w:numPr>
        <w:tabs>
          <w:tab w:val="left" w:pos="485"/>
        </w:tabs>
        <w:spacing w:before="4" w:line="232" w:lineRule="auto"/>
        <w:ind w:right="38" w:hanging="366"/>
        <w:jc w:val="both"/>
        <w:rPr>
          <w:sz w:val="16"/>
        </w:rPr>
      </w:pPr>
      <w:r>
        <w:rPr>
          <w:sz w:val="16"/>
        </w:rPr>
        <w:t xml:space="preserve">J. Yu and T. S. Huang, “Universally </w:t>
      </w:r>
      <w:proofErr w:type="spellStart"/>
      <w:r>
        <w:rPr>
          <w:sz w:val="16"/>
        </w:rPr>
        <w:t>slimmable</w:t>
      </w:r>
      <w:proofErr w:type="spellEnd"/>
      <w:r>
        <w:rPr>
          <w:sz w:val="16"/>
        </w:rPr>
        <w:t xml:space="preserve"> networks and improved</w:t>
      </w:r>
      <w:r>
        <w:rPr>
          <w:spacing w:val="40"/>
          <w:sz w:val="16"/>
        </w:rPr>
        <w:t xml:space="preserve"> </w:t>
      </w:r>
      <w:r>
        <w:rPr>
          <w:sz w:val="16"/>
        </w:rPr>
        <w:t xml:space="preserve">training techniques,” in </w:t>
      </w:r>
      <w:r>
        <w:rPr>
          <w:i/>
          <w:sz w:val="16"/>
        </w:rPr>
        <w:t>Proceedings of the IEEE/CVF International</w:t>
      </w:r>
      <w:r>
        <w:rPr>
          <w:i/>
          <w:spacing w:val="40"/>
          <w:sz w:val="16"/>
        </w:rPr>
        <w:t xml:space="preserve"> </w:t>
      </w:r>
      <w:r>
        <w:rPr>
          <w:i/>
          <w:sz w:val="16"/>
        </w:rPr>
        <w:t>Conference on Computer Vision (ICCV)</w:t>
      </w:r>
      <w:r>
        <w:rPr>
          <w:sz w:val="16"/>
        </w:rPr>
        <w:t>, October 2019.</w:t>
      </w:r>
    </w:p>
    <w:p w14:paraId="5734DDEB" w14:textId="77777777" w:rsidR="00DB4E42" w:rsidRDefault="00EE7020">
      <w:pPr>
        <w:pStyle w:val="ListParagraph"/>
        <w:numPr>
          <w:ilvl w:val="0"/>
          <w:numId w:val="1"/>
        </w:numPr>
        <w:tabs>
          <w:tab w:val="left" w:pos="485"/>
        </w:tabs>
        <w:spacing w:before="2" w:line="232" w:lineRule="auto"/>
        <w:ind w:right="38" w:hanging="366"/>
        <w:jc w:val="both"/>
        <w:rPr>
          <w:sz w:val="16"/>
        </w:rPr>
      </w:pPr>
      <w:r>
        <w:rPr>
          <w:sz w:val="16"/>
        </w:rPr>
        <w:t xml:space="preserve">B. </w:t>
      </w:r>
      <w:proofErr w:type="spellStart"/>
      <w:r>
        <w:rPr>
          <w:sz w:val="16"/>
        </w:rPr>
        <w:t>Zoph</w:t>
      </w:r>
      <w:proofErr w:type="spellEnd"/>
      <w:r>
        <w:rPr>
          <w:sz w:val="16"/>
        </w:rPr>
        <w:t xml:space="preserve"> and Q. V. Le, “Neural architecture search with reinforcement</w:t>
      </w:r>
      <w:r>
        <w:rPr>
          <w:spacing w:val="40"/>
          <w:sz w:val="16"/>
        </w:rPr>
        <w:t xml:space="preserve"> </w:t>
      </w:r>
      <w:r>
        <w:rPr>
          <w:sz w:val="16"/>
        </w:rPr>
        <w:t>learning,” 2016. [Online]. Available: https://arxiv.org/abs/1611.01578</w:t>
      </w:r>
    </w:p>
    <w:p w14:paraId="22325485" w14:textId="77777777" w:rsidR="00DB4E42" w:rsidRDefault="00EE7020">
      <w:pPr>
        <w:pStyle w:val="ListParagraph"/>
        <w:numPr>
          <w:ilvl w:val="0"/>
          <w:numId w:val="1"/>
        </w:numPr>
        <w:tabs>
          <w:tab w:val="left" w:pos="485"/>
        </w:tabs>
        <w:spacing w:before="2" w:line="232" w:lineRule="auto"/>
        <w:ind w:right="38" w:hanging="366"/>
        <w:jc w:val="both"/>
        <w:rPr>
          <w:sz w:val="16"/>
        </w:rPr>
      </w:pPr>
      <w:r>
        <w:rPr>
          <w:sz w:val="16"/>
        </w:rPr>
        <w:t xml:space="preserve">X. </w:t>
      </w:r>
      <w:proofErr w:type="spellStart"/>
      <w:r>
        <w:rPr>
          <w:sz w:val="16"/>
        </w:rPr>
        <w:t>Jin</w:t>
      </w:r>
      <w:proofErr w:type="spellEnd"/>
      <w:r>
        <w:rPr>
          <w:sz w:val="16"/>
        </w:rPr>
        <w:t>, J. Wang, J. Slocum, M.-H. Yang, S. Dai, S. Yan, and J. Feng,</w:t>
      </w:r>
      <w:r>
        <w:rPr>
          <w:spacing w:val="40"/>
          <w:sz w:val="16"/>
        </w:rPr>
        <w:t xml:space="preserve"> </w:t>
      </w:r>
      <w:r>
        <w:rPr>
          <w:sz w:val="16"/>
        </w:rPr>
        <w:t>“</w:t>
      </w:r>
      <w:proofErr w:type="spellStart"/>
      <w:r>
        <w:rPr>
          <w:sz w:val="16"/>
        </w:rPr>
        <w:t>Rc</w:t>
      </w:r>
      <w:proofErr w:type="spellEnd"/>
      <w:r>
        <w:rPr>
          <w:sz w:val="16"/>
        </w:rPr>
        <w:t>-darts: Resource constrained differentiable architecture search,”</w:t>
      </w:r>
      <w:r>
        <w:rPr>
          <w:spacing w:val="40"/>
          <w:sz w:val="16"/>
        </w:rPr>
        <w:t xml:space="preserve"> </w:t>
      </w:r>
      <w:r>
        <w:rPr>
          <w:sz w:val="16"/>
        </w:rPr>
        <w:t>2019. [Online]. Available: https://arxiv.org/ab</w:t>
      </w:r>
      <w:r>
        <w:rPr>
          <w:sz w:val="16"/>
        </w:rPr>
        <w:t>s/1912.12814</w:t>
      </w:r>
    </w:p>
    <w:p w14:paraId="7FE1251D" w14:textId="77777777" w:rsidR="00DB4E42" w:rsidRDefault="00EE7020">
      <w:pPr>
        <w:pStyle w:val="ListParagraph"/>
        <w:numPr>
          <w:ilvl w:val="0"/>
          <w:numId w:val="1"/>
        </w:numPr>
        <w:tabs>
          <w:tab w:val="left" w:pos="485"/>
        </w:tabs>
        <w:spacing w:before="140" w:line="232" w:lineRule="auto"/>
        <w:ind w:hanging="366"/>
        <w:jc w:val="both"/>
        <w:rPr>
          <w:sz w:val="16"/>
        </w:rPr>
      </w:pPr>
      <w:r>
        <w:rPr>
          <w:w w:val="99"/>
          <w:sz w:val="16"/>
        </w:rPr>
        <w:br w:type="column"/>
      </w:r>
      <w:r>
        <w:rPr>
          <w:sz w:val="16"/>
        </w:rPr>
        <w:t>X.</w:t>
      </w:r>
      <w:r>
        <w:rPr>
          <w:spacing w:val="28"/>
          <w:sz w:val="16"/>
        </w:rPr>
        <w:t xml:space="preserve"> </w:t>
      </w:r>
      <w:r>
        <w:rPr>
          <w:sz w:val="16"/>
        </w:rPr>
        <w:t>Zheng,</w:t>
      </w:r>
      <w:r>
        <w:rPr>
          <w:spacing w:val="28"/>
          <w:sz w:val="16"/>
        </w:rPr>
        <w:t xml:space="preserve"> </w:t>
      </w:r>
      <w:r>
        <w:rPr>
          <w:sz w:val="16"/>
        </w:rPr>
        <w:t>R.</w:t>
      </w:r>
      <w:r>
        <w:rPr>
          <w:spacing w:val="28"/>
          <w:sz w:val="16"/>
        </w:rPr>
        <w:t xml:space="preserve"> </w:t>
      </w:r>
      <w:r>
        <w:rPr>
          <w:sz w:val="16"/>
        </w:rPr>
        <w:t>Ji,</w:t>
      </w:r>
      <w:r>
        <w:rPr>
          <w:spacing w:val="28"/>
          <w:sz w:val="16"/>
        </w:rPr>
        <w:t xml:space="preserve"> </w:t>
      </w:r>
      <w:r>
        <w:rPr>
          <w:sz w:val="16"/>
        </w:rPr>
        <w:t>L.</w:t>
      </w:r>
      <w:r>
        <w:rPr>
          <w:spacing w:val="28"/>
          <w:sz w:val="16"/>
        </w:rPr>
        <w:t xml:space="preserve"> </w:t>
      </w:r>
      <w:r>
        <w:rPr>
          <w:sz w:val="16"/>
        </w:rPr>
        <w:t>Tang,</w:t>
      </w:r>
      <w:r>
        <w:rPr>
          <w:spacing w:val="28"/>
          <w:sz w:val="16"/>
        </w:rPr>
        <w:t xml:space="preserve"> </w:t>
      </w:r>
      <w:r>
        <w:rPr>
          <w:sz w:val="16"/>
        </w:rPr>
        <w:t>B.</w:t>
      </w:r>
      <w:r>
        <w:rPr>
          <w:spacing w:val="28"/>
          <w:sz w:val="16"/>
        </w:rPr>
        <w:t xml:space="preserve"> </w:t>
      </w:r>
      <w:r>
        <w:rPr>
          <w:sz w:val="16"/>
        </w:rPr>
        <w:t>Zhang,</w:t>
      </w:r>
      <w:r>
        <w:rPr>
          <w:spacing w:val="28"/>
          <w:sz w:val="16"/>
        </w:rPr>
        <w:t xml:space="preserve"> </w:t>
      </w:r>
      <w:r>
        <w:rPr>
          <w:sz w:val="16"/>
        </w:rPr>
        <w:t>J.</w:t>
      </w:r>
      <w:r>
        <w:rPr>
          <w:spacing w:val="28"/>
          <w:sz w:val="16"/>
        </w:rPr>
        <w:t xml:space="preserve"> </w:t>
      </w:r>
      <w:r>
        <w:rPr>
          <w:sz w:val="16"/>
        </w:rPr>
        <w:t>Liu,</w:t>
      </w:r>
      <w:r>
        <w:rPr>
          <w:spacing w:val="28"/>
          <w:sz w:val="16"/>
        </w:rPr>
        <w:t xml:space="preserve"> </w:t>
      </w:r>
      <w:r>
        <w:rPr>
          <w:sz w:val="16"/>
        </w:rPr>
        <w:t>and</w:t>
      </w:r>
      <w:r>
        <w:rPr>
          <w:spacing w:val="28"/>
          <w:sz w:val="16"/>
        </w:rPr>
        <w:t xml:space="preserve"> </w:t>
      </w:r>
      <w:r>
        <w:rPr>
          <w:sz w:val="16"/>
        </w:rPr>
        <w:t>Q.</w:t>
      </w:r>
      <w:r>
        <w:rPr>
          <w:spacing w:val="28"/>
          <w:sz w:val="16"/>
        </w:rPr>
        <w:t xml:space="preserve"> </w:t>
      </w:r>
      <w:r>
        <w:rPr>
          <w:sz w:val="16"/>
        </w:rPr>
        <w:t>Tian,</w:t>
      </w:r>
      <w:r>
        <w:rPr>
          <w:spacing w:val="28"/>
          <w:sz w:val="16"/>
        </w:rPr>
        <w:t xml:space="preserve"> </w:t>
      </w:r>
      <w:r>
        <w:rPr>
          <w:sz w:val="16"/>
        </w:rPr>
        <w:t>“</w:t>
      </w:r>
      <w:proofErr w:type="spellStart"/>
      <w:r>
        <w:rPr>
          <w:sz w:val="16"/>
        </w:rPr>
        <w:t>Multino</w:t>
      </w:r>
      <w:proofErr w:type="spellEnd"/>
      <w:r>
        <w:rPr>
          <w:sz w:val="16"/>
        </w:rPr>
        <w:t>-</w:t>
      </w:r>
      <w:r>
        <w:rPr>
          <w:spacing w:val="40"/>
          <w:sz w:val="16"/>
        </w:rPr>
        <w:t xml:space="preserve"> </w:t>
      </w:r>
      <w:proofErr w:type="spellStart"/>
      <w:r>
        <w:rPr>
          <w:sz w:val="16"/>
        </w:rPr>
        <w:t>mial</w:t>
      </w:r>
      <w:proofErr w:type="spellEnd"/>
      <w:r>
        <w:rPr>
          <w:sz w:val="16"/>
        </w:rPr>
        <w:t xml:space="preserve"> distribution learning for effective neural architecture search,” in</w:t>
      </w:r>
      <w:r>
        <w:rPr>
          <w:spacing w:val="40"/>
          <w:sz w:val="16"/>
        </w:rPr>
        <w:t xml:space="preserve"> </w:t>
      </w:r>
      <w:r>
        <w:rPr>
          <w:i/>
          <w:sz w:val="16"/>
        </w:rPr>
        <w:t>Proceedings of the IEEE/CVF International Conference on Computer</w:t>
      </w:r>
      <w:r>
        <w:rPr>
          <w:i/>
          <w:spacing w:val="40"/>
          <w:sz w:val="16"/>
        </w:rPr>
        <w:t xml:space="preserve"> </w:t>
      </w:r>
      <w:r>
        <w:rPr>
          <w:i/>
          <w:sz w:val="16"/>
        </w:rPr>
        <w:t>Vision (ICCV)</w:t>
      </w:r>
      <w:r>
        <w:rPr>
          <w:sz w:val="16"/>
        </w:rPr>
        <w:t>, October 2019.</w:t>
      </w:r>
    </w:p>
    <w:p w14:paraId="7B59CF94" w14:textId="77777777" w:rsidR="00DB4E42" w:rsidRDefault="00EE7020">
      <w:pPr>
        <w:pStyle w:val="ListParagraph"/>
        <w:numPr>
          <w:ilvl w:val="0"/>
          <w:numId w:val="1"/>
        </w:numPr>
        <w:tabs>
          <w:tab w:val="left" w:pos="485"/>
        </w:tabs>
        <w:spacing w:before="4" w:line="232" w:lineRule="auto"/>
        <w:ind w:hanging="366"/>
        <w:jc w:val="both"/>
        <w:rPr>
          <w:sz w:val="16"/>
        </w:rPr>
      </w:pPr>
      <w:r>
        <w:rPr>
          <w:sz w:val="16"/>
        </w:rPr>
        <w:t>K. He, X</w:t>
      </w:r>
      <w:r>
        <w:rPr>
          <w:sz w:val="16"/>
        </w:rPr>
        <w:t>. Zhang, S. Ren, and J. Sun, “Deep residual learning for image</w:t>
      </w:r>
      <w:r>
        <w:rPr>
          <w:spacing w:val="40"/>
          <w:sz w:val="16"/>
        </w:rPr>
        <w:t xml:space="preserve"> </w:t>
      </w:r>
      <w:r>
        <w:rPr>
          <w:sz w:val="16"/>
        </w:rPr>
        <w:t>recognition,”</w:t>
      </w:r>
      <w:r>
        <w:rPr>
          <w:spacing w:val="-10"/>
          <w:sz w:val="16"/>
        </w:rPr>
        <w:t xml:space="preserve"> </w:t>
      </w:r>
      <w:r>
        <w:rPr>
          <w:sz w:val="16"/>
        </w:rPr>
        <w:t>in</w:t>
      </w:r>
      <w:r>
        <w:rPr>
          <w:spacing w:val="-10"/>
          <w:sz w:val="16"/>
        </w:rPr>
        <w:t xml:space="preserve"> </w:t>
      </w:r>
      <w:r>
        <w:rPr>
          <w:i/>
          <w:sz w:val="16"/>
        </w:rPr>
        <w:t>Proceedings</w:t>
      </w:r>
      <w:r>
        <w:rPr>
          <w:i/>
          <w:spacing w:val="-10"/>
          <w:sz w:val="16"/>
        </w:rPr>
        <w:t xml:space="preserve"> </w:t>
      </w:r>
      <w:r>
        <w:rPr>
          <w:i/>
          <w:sz w:val="16"/>
        </w:rPr>
        <w:t>of</w:t>
      </w:r>
      <w:r>
        <w:rPr>
          <w:i/>
          <w:spacing w:val="-10"/>
          <w:sz w:val="16"/>
        </w:rPr>
        <w:t xml:space="preserve"> </w:t>
      </w:r>
      <w:r>
        <w:rPr>
          <w:i/>
          <w:sz w:val="16"/>
        </w:rPr>
        <w:t>the</w:t>
      </w:r>
      <w:r>
        <w:rPr>
          <w:i/>
          <w:spacing w:val="-10"/>
          <w:sz w:val="16"/>
        </w:rPr>
        <w:t xml:space="preserve"> </w:t>
      </w:r>
      <w:r>
        <w:rPr>
          <w:i/>
          <w:sz w:val="16"/>
        </w:rPr>
        <w:t>IEEE</w:t>
      </w:r>
      <w:r>
        <w:rPr>
          <w:i/>
          <w:spacing w:val="-10"/>
          <w:sz w:val="16"/>
        </w:rPr>
        <w:t xml:space="preserve"> </w:t>
      </w:r>
      <w:r>
        <w:rPr>
          <w:i/>
          <w:sz w:val="16"/>
        </w:rPr>
        <w:t>Conference</w:t>
      </w:r>
      <w:r>
        <w:rPr>
          <w:i/>
          <w:spacing w:val="-10"/>
          <w:sz w:val="16"/>
        </w:rPr>
        <w:t xml:space="preserve"> </w:t>
      </w:r>
      <w:r>
        <w:rPr>
          <w:i/>
          <w:sz w:val="16"/>
        </w:rPr>
        <w:t>on</w:t>
      </w:r>
      <w:r>
        <w:rPr>
          <w:i/>
          <w:spacing w:val="-10"/>
          <w:sz w:val="16"/>
        </w:rPr>
        <w:t xml:space="preserve"> </w:t>
      </w:r>
      <w:r>
        <w:rPr>
          <w:i/>
          <w:sz w:val="16"/>
        </w:rPr>
        <w:t>Computer</w:t>
      </w:r>
      <w:r>
        <w:rPr>
          <w:i/>
          <w:spacing w:val="-10"/>
          <w:sz w:val="16"/>
        </w:rPr>
        <w:t xml:space="preserve"> </w:t>
      </w:r>
      <w:r>
        <w:rPr>
          <w:i/>
          <w:sz w:val="16"/>
        </w:rPr>
        <w:t>Vision</w:t>
      </w:r>
      <w:r>
        <w:rPr>
          <w:i/>
          <w:spacing w:val="40"/>
          <w:sz w:val="16"/>
        </w:rPr>
        <w:t xml:space="preserve"> </w:t>
      </w:r>
      <w:r>
        <w:rPr>
          <w:i/>
          <w:sz w:val="16"/>
        </w:rPr>
        <w:t>and Pattern Recognition (CVPR)</w:t>
      </w:r>
      <w:r>
        <w:rPr>
          <w:sz w:val="16"/>
        </w:rPr>
        <w:t>, June 2016.</w:t>
      </w:r>
    </w:p>
    <w:p w14:paraId="3F7D5F52" w14:textId="77777777" w:rsidR="00DB4E42" w:rsidRDefault="00EE7020">
      <w:pPr>
        <w:pStyle w:val="ListParagraph"/>
        <w:numPr>
          <w:ilvl w:val="0"/>
          <w:numId w:val="1"/>
        </w:numPr>
        <w:tabs>
          <w:tab w:val="left" w:pos="485"/>
        </w:tabs>
        <w:spacing w:before="2" w:line="232" w:lineRule="auto"/>
        <w:ind w:hanging="366"/>
        <w:jc w:val="both"/>
        <w:rPr>
          <w:sz w:val="16"/>
        </w:rPr>
      </w:pPr>
      <w:r>
        <w:rPr>
          <w:sz w:val="16"/>
        </w:rPr>
        <w:t xml:space="preserve">C. </w:t>
      </w:r>
      <w:proofErr w:type="spellStart"/>
      <w:r>
        <w:rPr>
          <w:sz w:val="16"/>
        </w:rPr>
        <w:t>Szegedy</w:t>
      </w:r>
      <w:proofErr w:type="spellEnd"/>
      <w:r>
        <w:rPr>
          <w:sz w:val="16"/>
        </w:rPr>
        <w:t xml:space="preserve">, S. </w:t>
      </w:r>
      <w:proofErr w:type="spellStart"/>
      <w:r>
        <w:rPr>
          <w:sz w:val="16"/>
        </w:rPr>
        <w:t>Ioffe</w:t>
      </w:r>
      <w:proofErr w:type="spellEnd"/>
      <w:r>
        <w:rPr>
          <w:sz w:val="16"/>
        </w:rPr>
        <w:t xml:space="preserve">, V. </w:t>
      </w:r>
      <w:proofErr w:type="spellStart"/>
      <w:r>
        <w:rPr>
          <w:sz w:val="16"/>
        </w:rPr>
        <w:t>Vanhoucke</w:t>
      </w:r>
      <w:proofErr w:type="spellEnd"/>
      <w:r>
        <w:rPr>
          <w:sz w:val="16"/>
        </w:rPr>
        <w:t>, and A. A. Alemi, “Inception-v4,</w:t>
      </w:r>
      <w:r>
        <w:rPr>
          <w:spacing w:val="40"/>
          <w:sz w:val="16"/>
        </w:rPr>
        <w:t xml:space="preserve"> </w:t>
      </w:r>
      <w:r>
        <w:rPr>
          <w:sz w:val="16"/>
        </w:rPr>
        <w:t>inception-</w:t>
      </w:r>
      <w:proofErr w:type="spellStart"/>
      <w:r>
        <w:rPr>
          <w:sz w:val="16"/>
        </w:rPr>
        <w:t>resnet</w:t>
      </w:r>
      <w:proofErr w:type="spellEnd"/>
      <w:r>
        <w:rPr>
          <w:sz w:val="16"/>
        </w:rPr>
        <w:t xml:space="preserve"> and the impact of residual connections on learning,” in</w:t>
      </w:r>
      <w:r>
        <w:rPr>
          <w:spacing w:val="40"/>
          <w:sz w:val="16"/>
        </w:rPr>
        <w:t xml:space="preserve"> </w:t>
      </w:r>
      <w:r>
        <w:rPr>
          <w:i/>
          <w:sz w:val="16"/>
        </w:rPr>
        <w:t>Thirty-first AAAI conference on artificial intelligence</w:t>
      </w:r>
      <w:r>
        <w:rPr>
          <w:sz w:val="16"/>
        </w:rPr>
        <w:t>, 2017.</w:t>
      </w:r>
    </w:p>
    <w:p w14:paraId="47BE9EAF" w14:textId="77777777" w:rsidR="00DB4E42" w:rsidRDefault="00EE7020">
      <w:pPr>
        <w:pStyle w:val="ListParagraph"/>
        <w:numPr>
          <w:ilvl w:val="0"/>
          <w:numId w:val="1"/>
        </w:numPr>
        <w:tabs>
          <w:tab w:val="left" w:pos="485"/>
        </w:tabs>
        <w:spacing w:before="3" w:line="232" w:lineRule="auto"/>
        <w:ind w:hanging="366"/>
        <w:jc w:val="both"/>
        <w:rPr>
          <w:sz w:val="16"/>
        </w:rPr>
      </w:pPr>
      <w:r>
        <w:rPr>
          <w:spacing w:val="-2"/>
          <w:sz w:val="16"/>
        </w:rPr>
        <w:t xml:space="preserve">C. </w:t>
      </w:r>
      <w:proofErr w:type="spellStart"/>
      <w:r>
        <w:rPr>
          <w:spacing w:val="-2"/>
          <w:sz w:val="16"/>
        </w:rPr>
        <w:t>Szegedy</w:t>
      </w:r>
      <w:proofErr w:type="spellEnd"/>
      <w:r>
        <w:rPr>
          <w:spacing w:val="-2"/>
          <w:sz w:val="16"/>
        </w:rPr>
        <w:t xml:space="preserve">, V. </w:t>
      </w:r>
      <w:proofErr w:type="spellStart"/>
      <w:r>
        <w:rPr>
          <w:spacing w:val="-2"/>
          <w:sz w:val="16"/>
        </w:rPr>
        <w:t>Vanhoucke</w:t>
      </w:r>
      <w:proofErr w:type="spellEnd"/>
      <w:r>
        <w:rPr>
          <w:spacing w:val="-2"/>
          <w:sz w:val="16"/>
        </w:rPr>
        <w:t xml:space="preserve">, S. </w:t>
      </w:r>
      <w:proofErr w:type="spellStart"/>
      <w:r>
        <w:rPr>
          <w:spacing w:val="-2"/>
          <w:sz w:val="16"/>
        </w:rPr>
        <w:t>Ioffe</w:t>
      </w:r>
      <w:proofErr w:type="spellEnd"/>
      <w:r>
        <w:rPr>
          <w:spacing w:val="-2"/>
          <w:sz w:val="16"/>
        </w:rPr>
        <w:t xml:space="preserve">, J. </w:t>
      </w:r>
      <w:proofErr w:type="spellStart"/>
      <w:r>
        <w:rPr>
          <w:spacing w:val="-2"/>
          <w:sz w:val="16"/>
        </w:rPr>
        <w:t>Shlens</w:t>
      </w:r>
      <w:proofErr w:type="spellEnd"/>
      <w:r>
        <w:rPr>
          <w:spacing w:val="-2"/>
          <w:sz w:val="16"/>
        </w:rPr>
        <w:t>, and Z</w:t>
      </w:r>
      <w:r>
        <w:rPr>
          <w:spacing w:val="-2"/>
          <w:sz w:val="16"/>
        </w:rPr>
        <w:t xml:space="preserve">. </w:t>
      </w:r>
      <w:proofErr w:type="spellStart"/>
      <w:r>
        <w:rPr>
          <w:spacing w:val="-2"/>
          <w:sz w:val="16"/>
        </w:rPr>
        <w:t>Wojna</w:t>
      </w:r>
      <w:proofErr w:type="spellEnd"/>
      <w:r>
        <w:rPr>
          <w:spacing w:val="-2"/>
          <w:sz w:val="16"/>
        </w:rPr>
        <w:t>, “Rethinking</w:t>
      </w:r>
      <w:r>
        <w:rPr>
          <w:spacing w:val="40"/>
          <w:sz w:val="16"/>
        </w:rPr>
        <w:t xml:space="preserve"> </w:t>
      </w:r>
      <w:r>
        <w:rPr>
          <w:sz w:val="16"/>
        </w:rPr>
        <w:t xml:space="preserve">the inception architecture for computer vision,” in </w:t>
      </w:r>
      <w:r>
        <w:rPr>
          <w:i/>
          <w:sz w:val="16"/>
        </w:rPr>
        <w:t>Proceedings of the</w:t>
      </w:r>
      <w:r>
        <w:rPr>
          <w:i/>
          <w:spacing w:val="40"/>
          <w:sz w:val="16"/>
        </w:rPr>
        <w:t xml:space="preserve"> </w:t>
      </w:r>
      <w:r>
        <w:rPr>
          <w:i/>
          <w:sz w:val="16"/>
        </w:rPr>
        <w:t>IEEE</w:t>
      </w:r>
      <w:r>
        <w:rPr>
          <w:i/>
          <w:spacing w:val="-5"/>
          <w:sz w:val="16"/>
        </w:rPr>
        <w:t xml:space="preserve"> </w:t>
      </w:r>
      <w:r>
        <w:rPr>
          <w:i/>
          <w:sz w:val="16"/>
        </w:rPr>
        <w:t>Conference</w:t>
      </w:r>
      <w:r>
        <w:rPr>
          <w:i/>
          <w:spacing w:val="-5"/>
          <w:sz w:val="16"/>
        </w:rPr>
        <w:t xml:space="preserve"> </w:t>
      </w:r>
      <w:r>
        <w:rPr>
          <w:i/>
          <w:sz w:val="16"/>
        </w:rPr>
        <w:t>on</w:t>
      </w:r>
      <w:r>
        <w:rPr>
          <w:i/>
          <w:spacing w:val="-5"/>
          <w:sz w:val="16"/>
        </w:rPr>
        <w:t xml:space="preserve"> </w:t>
      </w:r>
      <w:r>
        <w:rPr>
          <w:i/>
          <w:sz w:val="16"/>
        </w:rPr>
        <w:t>Computer</w:t>
      </w:r>
      <w:r>
        <w:rPr>
          <w:i/>
          <w:spacing w:val="-5"/>
          <w:sz w:val="16"/>
        </w:rPr>
        <w:t xml:space="preserve"> </w:t>
      </w:r>
      <w:r>
        <w:rPr>
          <w:i/>
          <w:sz w:val="16"/>
        </w:rPr>
        <w:t>Vision</w:t>
      </w:r>
      <w:r>
        <w:rPr>
          <w:i/>
          <w:spacing w:val="-5"/>
          <w:sz w:val="16"/>
        </w:rPr>
        <w:t xml:space="preserve"> </w:t>
      </w:r>
      <w:r>
        <w:rPr>
          <w:i/>
          <w:sz w:val="16"/>
        </w:rPr>
        <w:t>and</w:t>
      </w:r>
      <w:r>
        <w:rPr>
          <w:i/>
          <w:spacing w:val="-5"/>
          <w:sz w:val="16"/>
        </w:rPr>
        <w:t xml:space="preserve"> </w:t>
      </w:r>
      <w:r>
        <w:rPr>
          <w:i/>
          <w:sz w:val="16"/>
        </w:rPr>
        <w:t>Pattern</w:t>
      </w:r>
      <w:r>
        <w:rPr>
          <w:i/>
          <w:spacing w:val="-5"/>
          <w:sz w:val="16"/>
        </w:rPr>
        <w:t xml:space="preserve"> </w:t>
      </w:r>
      <w:r>
        <w:rPr>
          <w:i/>
          <w:sz w:val="16"/>
        </w:rPr>
        <w:t>Recognition</w:t>
      </w:r>
      <w:r>
        <w:rPr>
          <w:i/>
          <w:spacing w:val="-5"/>
          <w:sz w:val="16"/>
        </w:rPr>
        <w:t xml:space="preserve"> </w:t>
      </w:r>
      <w:r>
        <w:rPr>
          <w:i/>
          <w:sz w:val="16"/>
        </w:rPr>
        <w:t>(CVPR)</w:t>
      </w:r>
      <w:r>
        <w:rPr>
          <w:sz w:val="16"/>
        </w:rPr>
        <w:t>,</w:t>
      </w:r>
      <w:r>
        <w:rPr>
          <w:spacing w:val="40"/>
          <w:sz w:val="16"/>
        </w:rPr>
        <w:t xml:space="preserve"> </w:t>
      </w:r>
      <w:r>
        <w:rPr>
          <w:sz w:val="16"/>
        </w:rPr>
        <w:t>June 2016.</w:t>
      </w:r>
    </w:p>
    <w:p w14:paraId="76DA8DDE" w14:textId="77777777" w:rsidR="00DB4E42" w:rsidRDefault="00EE7020">
      <w:pPr>
        <w:pStyle w:val="ListParagraph"/>
        <w:numPr>
          <w:ilvl w:val="0"/>
          <w:numId w:val="1"/>
        </w:numPr>
        <w:tabs>
          <w:tab w:val="left" w:pos="485"/>
        </w:tabs>
        <w:spacing w:before="3" w:line="232" w:lineRule="auto"/>
        <w:ind w:hanging="366"/>
        <w:jc w:val="both"/>
        <w:rPr>
          <w:sz w:val="16"/>
        </w:rPr>
      </w:pPr>
      <w:r>
        <w:rPr>
          <w:sz w:val="16"/>
        </w:rPr>
        <w:t>H. Kang, B. I. Kwak, Y. H. Lee, H. Lee, H. Lee, and H. K. Kim, “Car</w:t>
      </w:r>
      <w:r>
        <w:rPr>
          <w:spacing w:val="40"/>
          <w:sz w:val="16"/>
        </w:rPr>
        <w:t xml:space="preserve"> </w:t>
      </w:r>
      <w:r>
        <w:rPr>
          <w:sz w:val="16"/>
        </w:rPr>
        <w:t>hacking:</w:t>
      </w:r>
      <w:r>
        <w:rPr>
          <w:spacing w:val="37"/>
          <w:sz w:val="16"/>
        </w:rPr>
        <w:t xml:space="preserve"> </w:t>
      </w:r>
      <w:r>
        <w:rPr>
          <w:sz w:val="16"/>
        </w:rPr>
        <w:t>Attack</w:t>
      </w:r>
      <w:r>
        <w:rPr>
          <w:spacing w:val="37"/>
          <w:sz w:val="16"/>
        </w:rPr>
        <w:t xml:space="preserve"> </w:t>
      </w:r>
      <w:r>
        <w:rPr>
          <w:rFonts w:ascii="Arial" w:hAnsi="Arial"/>
          <w:sz w:val="16"/>
        </w:rPr>
        <w:t>&amp;</w:t>
      </w:r>
      <w:r>
        <w:rPr>
          <w:rFonts w:ascii="Arial" w:hAnsi="Arial"/>
          <w:spacing w:val="32"/>
          <w:sz w:val="16"/>
        </w:rPr>
        <w:t xml:space="preserve"> </w:t>
      </w:r>
      <w:r>
        <w:rPr>
          <w:sz w:val="16"/>
        </w:rPr>
        <w:t>defense</w:t>
      </w:r>
      <w:r>
        <w:rPr>
          <w:spacing w:val="37"/>
          <w:sz w:val="16"/>
        </w:rPr>
        <w:t xml:space="preserve"> </w:t>
      </w:r>
      <w:r>
        <w:rPr>
          <w:sz w:val="16"/>
        </w:rPr>
        <w:t>challenge</w:t>
      </w:r>
      <w:r>
        <w:rPr>
          <w:spacing w:val="37"/>
          <w:sz w:val="16"/>
        </w:rPr>
        <w:t xml:space="preserve"> </w:t>
      </w:r>
      <w:r>
        <w:rPr>
          <w:sz w:val="16"/>
        </w:rPr>
        <w:t>2020</w:t>
      </w:r>
      <w:r>
        <w:rPr>
          <w:spacing w:val="37"/>
          <w:sz w:val="16"/>
        </w:rPr>
        <w:t xml:space="preserve"> </w:t>
      </w:r>
      <w:r>
        <w:rPr>
          <w:sz w:val="16"/>
        </w:rPr>
        <w:t>dataset,”</w:t>
      </w:r>
      <w:r>
        <w:rPr>
          <w:spacing w:val="37"/>
          <w:sz w:val="16"/>
        </w:rPr>
        <w:t xml:space="preserve"> </w:t>
      </w:r>
      <w:r>
        <w:rPr>
          <w:sz w:val="16"/>
        </w:rPr>
        <w:t>2021.</w:t>
      </w:r>
      <w:r>
        <w:rPr>
          <w:spacing w:val="37"/>
          <w:sz w:val="16"/>
        </w:rPr>
        <w:t xml:space="preserve"> </w:t>
      </w:r>
      <w:r>
        <w:rPr>
          <w:sz w:val="16"/>
        </w:rPr>
        <w:t>[Online].</w:t>
      </w:r>
    </w:p>
    <w:p w14:paraId="398165E0" w14:textId="77777777" w:rsidR="00DB4E42" w:rsidRDefault="00EE7020">
      <w:pPr>
        <w:spacing w:line="178" w:lineRule="exact"/>
        <w:ind w:left="484"/>
        <w:jc w:val="both"/>
        <w:rPr>
          <w:sz w:val="16"/>
        </w:rPr>
      </w:pPr>
      <w:r>
        <w:rPr>
          <w:w w:val="95"/>
          <w:sz w:val="16"/>
        </w:rPr>
        <w:t>Available:</w:t>
      </w:r>
      <w:r>
        <w:rPr>
          <w:spacing w:val="38"/>
          <w:sz w:val="16"/>
        </w:rPr>
        <w:t xml:space="preserve">  </w:t>
      </w:r>
      <w:r>
        <w:rPr>
          <w:w w:val="95"/>
          <w:sz w:val="16"/>
        </w:rPr>
        <w:t>https://dx.doi.org/10.21227/qvr7-</w:t>
      </w:r>
      <w:r>
        <w:rPr>
          <w:spacing w:val="-4"/>
          <w:w w:val="95"/>
          <w:sz w:val="16"/>
        </w:rPr>
        <w:t>n418</w:t>
      </w:r>
    </w:p>
    <w:p w14:paraId="342E0F54" w14:textId="77777777" w:rsidR="00DB4E42" w:rsidRDefault="00EE7020">
      <w:pPr>
        <w:pStyle w:val="ListParagraph"/>
        <w:numPr>
          <w:ilvl w:val="0"/>
          <w:numId w:val="1"/>
        </w:numPr>
        <w:tabs>
          <w:tab w:val="left" w:pos="485"/>
        </w:tabs>
        <w:spacing w:before="2" w:line="232" w:lineRule="auto"/>
        <w:ind w:hanging="366"/>
        <w:jc w:val="both"/>
        <w:rPr>
          <w:sz w:val="16"/>
        </w:rPr>
      </w:pPr>
      <w:r>
        <w:rPr>
          <w:sz w:val="16"/>
        </w:rPr>
        <w:t>M.-J. Kang and J.-W. Kang, “A novel intrusion detection method using</w:t>
      </w:r>
      <w:r>
        <w:rPr>
          <w:spacing w:val="40"/>
          <w:sz w:val="16"/>
        </w:rPr>
        <w:t xml:space="preserve"> </w:t>
      </w:r>
      <w:r>
        <w:rPr>
          <w:sz w:val="16"/>
        </w:rPr>
        <w:t>deep</w:t>
      </w:r>
      <w:r>
        <w:rPr>
          <w:spacing w:val="-7"/>
          <w:sz w:val="16"/>
        </w:rPr>
        <w:t xml:space="preserve"> </w:t>
      </w:r>
      <w:r>
        <w:rPr>
          <w:sz w:val="16"/>
        </w:rPr>
        <w:t>neural</w:t>
      </w:r>
      <w:r>
        <w:rPr>
          <w:spacing w:val="-7"/>
          <w:sz w:val="16"/>
        </w:rPr>
        <w:t xml:space="preserve"> </w:t>
      </w:r>
      <w:r>
        <w:rPr>
          <w:sz w:val="16"/>
        </w:rPr>
        <w:t>network</w:t>
      </w:r>
      <w:r>
        <w:rPr>
          <w:spacing w:val="-7"/>
          <w:sz w:val="16"/>
        </w:rPr>
        <w:t xml:space="preserve"> </w:t>
      </w:r>
      <w:r>
        <w:rPr>
          <w:sz w:val="16"/>
        </w:rPr>
        <w:t>for</w:t>
      </w:r>
      <w:r>
        <w:rPr>
          <w:spacing w:val="-7"/>
          <w:sz w:val="16"/>
        </w:rPr>
        <w:t xml:space="preserve"> </w:t>
      </w:r>
      <w:r>
        <w:rPr>
          <w:sz w:val="16"/>
        </w:rPr>
        <w:t>in-vehicle</w:t>
      </w:r>
      <w:r>
        <w:rPr>
          <w:spacing w:val="-7"/>
          <w:sz w:val="16"/>
        </w:rPr>
        <w:t xml:space="preserve"> </w:t>
      </w:r>
      <w:r>
        <w:rPr>
          <w:sz w:val="16"/>
        </w:rPr>
        <w:t>network</w:t>
      </w:r>
      <w:r>
        <w:rPr>
          <w:spacing w:val="-7"/>
          <w:sz w:val="16"/>
        </w:rPr>
        <w:t xml:space="preserve"> </w:t>
      </w:r>
      <w:r>
        <w:rPr>
          <w:sz w:val="16"/>
        </w:rPr>
        <w:t>security,”</w:t>
      </w:r>
      <w:r>
        <w:rPr>
          <w:spacing w:val="-7"/>
          <w:sz w:val="16"/>
        </w:rPr>
        <w:t xml:space="preserve"> </w:t>
      </w:r>
      <w:r>
        <w:rPr>
          <w:sz w:val="16"/>
        </w:rPr>
        <w:t>in</w:t>
      </w:r>
      <w:r>
        <w:rPr>
          <w:spacing w:val="-7"/>
          <w:sz w:val="16"/>
        </w:rPr>
        <w:t xml:space="preserve"> </w:t>
      </w:r>
      <w:r>
        <w:rPr>
          <w:i/>
          <w:sz w:val="16"/>
        </w:rPr>
        <w:t>2016</w:t>
      </w:r>
      <w:r>
        <w:rPr>
          <w:i/>
          <w:spacing w:val="-7"/>
          <w:sz w:val="16"/>
        </w:rPr>
        <w:t xml:space="preserve"> </w:t>
      </w:r>
      <w:r>
        <w:rPr>
          <w:i/>
          <w:sz w:val="16"/>
        </w:rPr>
        <w:t>IEEE</w:t>
      </w:r>
      <w:r>
        <w:rPr>
          <w:i/>
          <w:spacing w:val="-7"/>
          <w:sz w:val="16"/>
        </w:rPr>
        <w:t xml:space="preserve"> </w:t>
      </w:r>
      <w:r>
        <w:rPr>
          <w:i/>
          <w:sz w:val="16"/>
        </w:rPr>
        <w:t>83rd</w:t>
      </w:r>
      <w:r>
        <w:rPr>
          <w:i/>
          <w:spacing w:val="40"/>
          <w:sz w:val="16"/>
        </w:rPr>
        <w:t xml:space="preserve"> </w:t>
      </w:r>
      <w:r>
        <w:rPr>
          <w:i/>
          <w:sz w:val="16"/>
        </w:rPr>
        <w:t>Vehicular Technology Conference (VTC Spring)</w:t>
      </w:r>
      <w:r>
        <w:rPr>
          <w:sz w:val="16"/>
        </w:rPr>
        <w:t>, 2016, pp. 1–5.</w:t>
      </w:r>
    </w:p>
    <w:sectPr w:rsidR="00DB4E42">
      <w:pgSz w:w="12240" w:h="15840"/>
      <w:pgMar w:top="1000" w:right="800" w:bottom="280" w:left="860" w:header="464" w:footer="0" w:gutter="0"/>
      <w:cols w:num="2" w:space="720" w:equalWidth="0">
        <w:col w:w="5181" w:space="79"/>
        <w:col w:w="5320"/>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F795CF0" w14:textId="77777777" w:rsidR="00EE7020" w:rsidRDefault="00EE7020">
      <w:r>
        <w:separator/>
      </w:r>
    </w:p>
  </w:endnote>
  <w:endnote w:type="continuationSeparator" w:id="0">
    <w:p w14:paraId="197BBB77" w14:textId="77777777" w:rsidR="00EE7020" w:rsidRDefault="00EE702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Roboto">
    <w:panose1 w:val="02000000000000000000"/>
    <w:charset w:val="00"/>
    <w:family w:val="auto"/>
    <w:pitch w:val="variable"/>
    <w:sig w:usb0="E00002FF" w:usb1="5000205B" w:usb2="00000020" w:usb3="00000000" w:csb0="0000019F" w:csb1="00000000"/>
  </w:font>
  <w:font w:name="Georgia-BoldItalic">
    <w:altName w:val="Georgia"/>
    <w:panose1 w:val="02040802050405090203"/>
    <w:charset w:val="00"/>
    <w:family w:val="roman"/>
    <w:pitch w:val="variable"/>
  </w:font>
  <w:font w:name="Menlo">
    <w:panose1 w:val="020B0609030804020204"/>
    <w:charset w:val="00"/>
    <w:family w:val="modern"/>
    <w:pitch w:val="fixed"/>
    <w:sig w:usb0="E60022FF" w:usb1="D200F9FB" w:usb2="02000028" w:usb3="00000000" w:csb0="000001D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6B818F4" w14:textId="77777777" w:rsidR="00EE7020" w:rsidRDefault="00EE7020">
      <w:r>
        <w:separator/>
      </w:r>
    </w:p>
  </w:footnote>
  <w:footnote w:type="continuationSeparator" w:id="0">
    <w:p w14:paraId="07807F90" w14:textId="77777777" w:rsidR="00EE7020" w:rsidRDefault="00EE702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47004D" w14:textId="77777777" w:rsidR="00DB4E42" w:rsidRDefault="00EE7020">
    <w:pPr>
      <w:pStyle w:val="BodyText"/>
      <w:spacing w:line="14" w:lineRule="auto"/>
    </w:pPr>
    <w:r>
      <w:pict w14:anchorId="61B73C4D">
        <v:shapetype id="_x0000_t202" coordsize="21600,21600" o:spt="202" path="m,l,21600r21600,l21600,xe">
          <v:stroke joinstyle="miter"/>
          <v:path gradientshapeok="t" o:connecttype="rect"/>
        </v:shapetype>
        <v:shape id="docshape1" o:spid="_x0000_s1025" type="#_x0000_t202" alt="" style="position:absolute;margin-left:553.05pt;margin-top:23.8pt;width:14pt;height:10.45pt;z-index:-251658752;mso-wrap-style:square;mso-wrap-edited:f;mso-width-percent:0;mso-height-percent:0;mso-position-horizontal-relative:page;mso-position-vertical-relative:page;mso-width-percent:0;mso-height-percent:0;v-text-anchor:top" filled="f" stroked="f">
          <v:textbox inset="0,0,0,0">
            <w:txbxContent>
              <w:p w14:paraId="6E0AF509" w14:textId="77777777" w:rsidR="00DB4E42" w:rsidRDefault="00EE7020">
                <w:pPr>
                  <w:spacing w:before="18"/>
                  <w:ind w:left="60"/>
                  <w:rPr>
                    <w:sz w:val="14"/>
                  </w:rPr>
                </w:pPr>
                <w:r>
                  <w:rPr>
                    <w:spacing w:val="-5"/>
                    <w:sz w:val="14"/>
                  </w:rPr>
                  <w:fldChar w:fldCharType="begin"/>
                </w:r>
                <w:r>
                  <w:rPr>
                    <w:spacing w:val="-5"/>
                    <w:sz w:val="14"/>
                  </w:rPr>
                  <w:instrText xml:space="preserve"> PAGE </w:instrText>
                </w:r>
                <w:r>
                  <w:rPr>
                    <w:spacing w:val="-5"/>
                    <w:sz w:val="14"/>
                  </w:rPr>
                  <w:fldChar w:fldCharType="separate"/>
                </w:r>
                <w:r>
                  <w:rPr>
                    <w:spacing w:val="-5"/>
                    <w:sz w:val="14"/>
                  </w:rPr>
                  <w:t>10</w:t>
                </w:r>
                <w:r>
                  <w:rPr>
                    <w:spacing w:val="-5"/>
                    <w:sz w:val="14"/>
                  </w:rPr>
                  <w:fldChar w:fldCharType="end"/>
                </w:r>
              </w:p>
            </w:txbxContent>
          </v:textbox>
          <w10:wrap anchorx="page" anchory="page"/>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7E6237"/>
    <w:multiLevelType w:val="hybridMultilevel"/>
    <w:tmpl w:val="5BBA695C"/>
    <w:lvl w:ilvl="0" w:tplc="52B8DF7C">
      <w:start w:val="1"/>
      <w:numFmt w:val="upperRoman"/>
      <w:lvlText w:val="%1."/>
      <w:lvlJc w:val="left"/>
      <w:pPr>
        <w:ind w:left="2088" w:hanging="236"/>
        <w:jc w:val="right"/>
      </w:pPr>
      <w:rPr>
        <w:rFonts w:ascii="Times New Roman" w:eastAsia="Times New Roman" w:hAnsi="Times New Roman" w:cs="Times New Roman" w:hint="default"/>
        <w:b w:val="0"/>
        <w:bCs w:val="0"/>
        <w:i w:val="0"/>
        <w:iCs w:val="0"/>
        <w:spacing w:val="0"/>
        <w:w w:val="99"/>
        <w:sz w:val="20"/>
        <w:szCs w:val="20"/>
      </w:rPr>
    </w:lvl>
    <w:lvl w:ilvl="1" w:tplc="476A04E4">
      <w:numFmt w:val="bullet"/>
      <w:lvlText w:val="•"/>
      <w:lvlJc w:val="left"/>
      <w:pPr>
        <w:ind w:left="2390" w:hanging="236"/>
      </w:pPr>
      <w:rPr>
        <w:rFonts w:hint="default"/>
      </w:rPr>
    </w:lvl>
    <w:lvl w:ilvl="2" w:tplc="E56E4314">
      <w:numFmt w:val="bullet"/>
      <w:lvlText w:val="•"/>
      <w:lvlJc w:val="left"/>
      <w:pPr>
        <w:ind w:left="2700" w:hanging="236"/>
      </w:pPr>
      <w:rPr>
        <w:rFonts w:hint="default"/>
      </w:rPr>
    </w:lvl>
    <w:lvl w:ilvl="3" w:tplc="B4B4D1D8">
      <w:numFmt w:val="bullet"/>
      <w:lvlText w:val="•"/>
      <w:lvlJc w:val="left"/>
      <w:pPr>
        <w:ind w:left="3010" w:hanging="236"/>
      </w:pPr>
      <w:rPr>
        <w:rFonts w:hint="default"/>
      </w:rPr>
    </w:lvl>
    <w:lvl w:ilvl="4" w:tplc="FFDC68C8">
      <w:numFmt w:val="bullet"/>
      <w:lvlText w:val="•"/>
      <w:lvlJc w:val="left"/>
      <w:pPr>
        <w:ind w:left="3320" w:hanging="236"/>
      </w:pPr>
      <w:rPr>
        <w:rFonts w:hint="default"/>
      </w:rPr>
    </w:lvl>
    <w:lvl w:ilvl="5" w:tplc="424CC036">
      <w:numFmt w:val="bullet"/>
      <w:lvlText w:val="•"/>
      <w:lvlJc w:val="left"/>
      <w:pPr>
        <w:ind w:left="3630" w:hanging="236"/>
      </w:pPr>
      <w:rPr>
        <w:rFonts w:hint="default"/>
      </w:rPr>
    </w:lvl>
    <w:lvl w:ilvl="6" w:tplc="5798FC8E">
      <w:numFmt w:val="bullet"/>
      <w:lvlText w:val="•"/>
      <w:lvlJc w:val="left"/>
      <w:pPr>
        <w:ind w:left="3940" w:hanging="236"/>
      </w:pPr>
      <w:rPr>
        <w:rFonts w:hint="default"/>
      </w:rPr>
    </w:lvl>
    <w:lvl w:ilvl="7" w:tplc="5DCA70AC">
      <w:numFmt w:val="bullet"/>
      <w:lvlText w:val="•"/>
      <w:lvlJc w:val="left"/>
      <w:pPr>
        <w:ind w:left="4250" w:hanging="236"/>
      </w:pPr>
      <w:rPr>
        <w:rFonts w:hint="default"/>
      </w:rPr>
    </w:lvl>
    <w:lvl w:ilvl="8" w:tplc="E8627D58">
      <w:numFmt w:val="bullet"/>
      <w:lvlText w:val="•"/>
      <w:lvlJc w:val="left"/>
      <w:pPr>
        <w:ind w:left="4560" w:hanging="236"/>
      </w:pPr>
      <w:rPr>
        <w:rFonts w:hint="default"/>
      </w:rPr>
    </w:lvl>
  </w:abstractNum>
  <w:abstractNum w:abstractNumId="1" w15:restartNumberingAfterBreak="0">
    <w:nsid w:val="09606718"/>
    <w:multiLevelType w:val="hybridMultilevel"/>
    <w:tmpl w:val="C1E4E8EE"/>
    <w:lvl w:ilvl="0" w:tplc="9B2ECDBC">
      <w:start w:val="1"/>
      <w:numFmt w:val="decimal"/>
      <w:lvlText w:val="[%1]"/>
      <w:lvlJc w:val="left"/>
      <w:pPr>
        <w:ind w:left="484" w:hanging="286"/>
        <w:jc w:val="right"/>
      </w:pPr>
      <w:rPr>
        <w:rFonts w:ascii="Times New Roman" w:eastAsia="Times New Roman" w:hAnsi="Times New Roman" w:cs="Times New Roman" w:hint="default"/>
        <w:b w:val="0"/>
        <w:bCs w:val="0"/>
        <w:i w:val="0"/>
        <w:iCs w:val="0"/>
        <w:w w:val="99"/>
        <w:sz w:val="16"/>
        <w:szCs w:val="16"/>
      </w:rPr>
    </w:lvl>
    <w:lvl w:ilvl="1" w:tplc="47D2AE9A">
      <w:numFmt w:val="bullet"/>
      <w:lvlText w:val="•"/>
      <w:lvlJc w:val="left"/>
      <w:pPr>
        <w:ind w:left="424" w:hanging="286"/>
      </w:pPr>
      <w:rPr>
        <w:rFonts w:hint="default"/>
      </w:rPr>
    </w:lvl>
    <w:lvl w:ilvl="2" w:tplc="00C27F4C">
      <w:numFmt w:val="bullet"/>
      <w:lvlText w:val="•"/>
      <w:lvlJc w:val="left"/>
      <w:pPr>
        <w:ind w:left="368" w:hanging="286"/>
      </w:pPr>
      <w:rPr>
        <w:rFonts w:hint="default"/>
      </w:rPr>
    </w:lvl>
    <w:lvl w:ilvl="3" w:tplc="083412AE">
      <w:numFmt w:val="bullet"/>
      <w:lvlText w:val="•"/>
      <w:lvlJc w:val="left"/>
      <w:pPr>
        <w:ind w:left="312" w:hanging="286"/>
      </w:pPr>
      <w:rPr>
        <w:rFonts w:hint="default"/>
      </w:rPr>
    </w:lvl>
    <w:lvl w:ilvl="4" w:tplc="FE88755E">
      <w:numFmt w:val="bullet"/>
      <w:lvlText w:val="•"/>
      <w:lvlJc w:val="left"/>
      <w:pPr>
        <w:ind w:left="256" w:hanging="286"/>
      </w:pPr>
      <w:rPr>
        <w:rFonts w:hint="default"/>
      </w:rPr>
    </w:lvl>
    <w:lvl w:ilvl="5" w:tplc="0FA8E72E">
      <w:numFmt w:val="bullet"/>
      <w:lvlText w:val="•"/>
      <w:lvlJc w:val="left"/>
      <w:pPr>
        <w:ind w:left="200" w:hanging="286"/>
      </w:pPr>
      <w:rPr>
        <w:rFonts w:hint="default"/>
      </w:rPr>
    </w:lvl>
    <w:lvl w:ilvl="6" w:tplc="8D88FBB0">
      <w:numFmt w:val="bullet"/>
      <w:lvlText w:val="•"/>
      <w:lvlJc w:val="left"/>
      <w:pPr>
        <w:ind w:left="144" w:hanging="286"/>
      </w:pPr>
      <w:rPr>
        <w:rFonts w:hint="default"/>
      </w:rPr>
    </w:lvl>
    <w:lvl w:ilvl="7" w:tplc="56E27902">
      <w:numFmt w:val="bullet"/>
      <w:lvlText w:val="•"/>
      <w:lvlJc w:val="left"/>
      <w:pPr>
        <w:ind w:left="88" w:hanging="286"/>
      </w:pPr>
      <w:rPr>
        <w:rFonts w:hint="default"/>
      </w:rPr>
    </w:lvl>
    <w:lvl w:ilvl="8" w:tplc="D6840602">
      <w:numFmt w:val="bullet"/>
      <w:lvlText w:val="•"/>
      <w:lvlJc w:val="left"/>
      <w:pPr>
        <w:ind w:left="32" w:hanging="286"/>
      </w:pPr>
      <w:rPr>
        <w:rFonts w:hint="default"/>
      </w:rPr>
    </w:lvl>
  </w:abstractNum>
  <w:abstractNum w:abstractNumId="2" w15:restartNumberingAfterBreak="0">
    <w:nsid w:val="18274452"/>
    <w:multiLevelType w:val="hybridMultilevel"/>
    <w:tmpl w:val="5F4E8D26"/>
    <w:lvl w:ilvl="0" w:tplc="808E3BF2">
      <w:start w:val="1"/>
      <w:numFmt w:val="upperLetter"/>
      <w:lvlText w:val="%1."/>
      <w:lvlJc w:val="left"/>
      <w:pPr>
        <w:ind w:left="390" w:hanging="272"/>
        <w:jc w:val="left"/>
      </w:pPr>
      <w:rPr>
        <w:rFonts w:ascii="Times New Roman" w:eastAsia="Times New Roman" w:hAnsi="Times New Roman" w:cs="Times New Roman" w:hint="default"/>
        <w:b w:val="0"/>
        <w:bCs w:val="0"/>
        <w:i/>
        <w:iCs/>
        <w:w w:val="99"/>
        <w:sz w:val="20"/>
        <w:szCs w:val="20"/>
      </w:rPr>
    </w:lvl>
    <w:lvl w:ilvl="1" w:tplc="2A5A0CB0">
      <w:numFmt w:val="bullet"/>
      <w:lvlText w:val="•"/>
      <w:lvlJc w:val="left"/>
      <w:pPr>
        <w:ind w:left="891" w:hanging="272"/>
      </w:pPr>
      <w:rPr>
        <w:rFonts w:hint="default"/>
      </w:rPr>
    </w:lvl>
    <w:lvl w:ilvl="2" w:tplc="0B18E72C">
      <w:numFmt w:val="bullet"/>
      <w:lvlText w:val="•"/>
      <w:lvlJc w:val="left"/>
      <w:pPr>
        <w:ind w:left="1383" w:hanging="272"/>
      </w:pPr>
      <w:rPr>
        <w:rFonts w:hint="default"/>
      </w:rPr>
    </w:lvl>
    <w:lvl w:ilvl="3" w:tplc="1AF0D396">
      <w:numFmt w:val="bullet"/>
      <w:lvlText w:val="•"/>
      <w:lvlJc w:val="left"/>
      <w:pPr>
        <w:ind w:left="1875" w:hanging="272"/>
      </w:pPr>
      <w:rPr>
        <w:rFonts w:hint="default"/>
      </w:rPr>
    </w:lvl>
    <w:lvl w:ilvl="4" w:tplc="D1F8D712">
      <w:numFmt w:val="bullet"/>
      <w:lvlText w:val="•"/>
      <w:lvlJc w:val="left"/>
      <w:pPr>
        <w:ind w:left="2367" w:hanging="272"/>
      </w:pPr>
      <w:rPr>
        <w:rFonts w:hint="default"/>
      </w:rPr>
    </w:lvl>
    <w:lvl w:ilvl="5" w:tplc="4858EA46">
      <w:numFmt w:val="bullet"/>
      <w:lvlText w:val="•"/>
      <w:lvlJc w:val="left"/>
      <w:pPr>
        <w:ind w:left="2859" w:hanging="272"/>
      </w:pPr>
      <w:rPr>
        <w:rFonts w:hint="default"/>
      </w:rPr>
    </w:lvl>
    <w:lvl w:ilvl="6" w:tplc="164EF6C6">
      <w:numFmt w:val="bullet"/>
      <w:lvlText w:val="•"/>
      <w:lvlJc w:val="left"/>
      <w:pPr>
        <w:ind w:left="3351" w:hanging="272"/>
      </w:pPr>
      <w:rPr>
        <w:rFonts w:hint="default"/>
      </w:rPr>
    </w:lvl>
    <w:lvl w:ilvl="7" w:tplc="D3781C9A">
      <w:numFmt w:val="bullet"/>
      <w:lvlText w:val="•"/>
      <w:lvlJc w:val="left"/>
      <w:pPr>
        <w:ind w:left="3843" w:hanging="272"/>
      </w:pPr>
      <w:rPr>
        <w:rFonts w:hint="default"/>
      </w:rPr>
    </w:lvl>
    <w:lvl w:ilvl="8" w:tplc="877ACC1E">
      <w:numFmt w:val="bullet"/>
      <w:lvlText w:val="•"/>
      <w:lvlJc w:val="left"/>
      <w:pPr>
        <w:ind w:left="4335" w:hanging="272"/>
      </w:pPr>
      <w:rPr>
        <w:rFonts w:hint="default"/>
      </w:rPr>
    </w:lvl>
  </w:abstractNum>
  <w:abstractNum w:abstractNumId="3" w15:restartNumberingAfterBreak="0">
    <w:nsid w:val="1A376980"/>
    <w:multiLevelType w:val="hybridMultilevel"/>
    <w:tmpl w:val="4DFC3A60"/>
    <w:lvl w:ilvl="0" w:tplc="EBA48272">
      <w:start w:val="5"/>
      <w:numFmt w:val="decimal"/>
      <w:lvlText w:val="%1."/>
      <w:lvlJc w:val="left"/>
      <w:pPr>
        <w:ind w:left="451" w:hanging="253"/>
        <w:jc w:val="left"/>
      </w:pPr>
      <w:rPr>
        <w:rFonts w:ascii="Times New Roman" w:eastAsia="Times New Roman" w:hAnsi="Times New Roman" w:cs="Times New Roman" w:hint="default"/>
        <w:b w:val="0"/>
        <w:bCs w:val="0"/>
        <w:i w:val="0"/>
        <w:iCs w:val="0"/>
        <w:w w:val="99"/>
        <w:sz w:val="20"/>
        <w:szCs w:val="20"/>
      </w:rPr>
    </w:lvl>
    <w:lvl w:ilvl="1" w:tplc="D48C96B8">
      <w:start w:val="1"/>
      <w:numFmt w:val="upperLetter"/>
      <w:lvlText w:val="%2."/>
      <w:lvlJc w:val="left"/>
      <w:pPr>
        <w:ind w:left="390" w:hanging="272"/>
        <w:jc w:val="left"/>
      </w:pPr>
      <w:rPr>
        <w:rFonts w:ascii="Times New Roman" w:eastAsia="Times New Roman" w:hAnsi="Times New Roman" w:cs="Times New Roman" w:hint="default"/>
        <w:b w:val="0"/>
        <w:bCs w:val="0"/>
        <w:i/>
        <w:iCs/>
        <w:w w:val="99"/>
        <w:sz w:val="20"/>
        <w:szCs w:val="20"/>
      </w:rPr>
    </w:lvl>
    <w:lvl w:ilvl="2" w:tplc="A676696A">
      <w:numFmt w:val="bullet"/>
      <w:lvlText w:val="•"/>
      <w:lvlJc w:val="left"/>
      <w:pPr>
        <w:ind w:left="408" w:hanging="272"/>
      </w:pPr>
      <w:rPr>
        <w:rFonts w:hint="default"/>
      </w:rPr>
    </w:lvl>
    <w:lvl w:ilvl="3" w:tplc="937A130E">
      <w:numFmt w:val="bullet"/>
      <w:lvlText w:val="•"/>
      <w:lvlJc w:val="left"/>
      <w:pPr>
        <w:ind w:left="357" w:hanging="272"/>
      </w:pPr>
      <w:rPr>
        <w:rFonts w:hint="default"/>
      </w:rPr>
    </w:lvl>
    <w:lvl w:ilvl="4" w:tplc="69B83DBA">
      <w:numFmt w:val="bullet"/>
      <w:lvlText w:val="•"/>
      <w:lvlJc w:val="left"/>
      <w:pPr>
        <w:ind w:left="306" w:hanging="272"/>
      </w:pPr>
      <w:rPr>
        <w:rFonts w:hint="default"/>
      </w:rPr>
    </w:lvl>
    <w:lvl w:ilvl="5" w:tplc="5D96C0CC">
      <w:numFmt w:val="bullet"/>
      <w:lvlText w:val="•"/>
      <w:lvlJc w:val="left"/>
      <w:pPr>
        <w:ind w:left="255" w:hanging="272"/>
      </w:pPr>
      <w:rPr>
        <w:rFonts w:hint="default"/>
      </w:rPr>
    </w:lvl>
    <w:lvl w:ilvl="6" w:tplc="E7EA9AB6">
      <w:numFmt w:val="bullet"/>
      <w:lvlText w:val="•"/>
      <w:lvlJc w:val="left"/>
      <w:pPr>
        <w:ind w:left="204" w:hanging="272"/>
      </w:pPr>
      <w:rPr>
        <w:rFonts w:hint="default"/>
      </w:rPr>
    </w:lvl>
    <w:lvl w:ilvl="7" w:tplc="E670D44C">
      <w:numFmt w:val="bullet"/>
      <w:lvlText w:val="•"/>
      <w:lvlJc w:val="left"/>
      <w:pPr>
        <w:ind w:left="153" w:hanging="272"/>
      </w:pPr>
      <w:rPr>
        <w:rFonts w:hint="default"/>
      </w:rPr>
    </w:lvl>
    <w:lvl w:ilvl="8" w:tplc="E1DAF814">
      <w:numFmt w:val="bullet"/>
      <w:lvlText w:val="•"/>
      <w:lvlJc w:val="left"/>
      <w:pPr>
        <w:ind w:left="102" w:hanging="272"/>
      </w:pPr>
      <w:rPr>
        <w:rFonts w:hint="default"/>
      </w:rPr>
    </w:lvl>
  </w:abstractNum>
  <w:abstractNum w:abstractNumId="4" w15:restartNumberingAfterBreak="0">
    <w:nsid w:val="34D168C5"/>
    <w:multiLevelType w:val="hybridMultilevel"/>
    <w:tmpl w:val="407057A0"/>
    <w:lvl w:ilvl="0" w:tplc="2084D7FA">
      <w:start w:val="1"/>
      <w:numFmt w:val="upperLetter"/>
      <w:lvlText w:val="%1."/>
      <w:lvlJc w:val="left"/>
      <w:pPr>
        <w:ind w:left="390" w:hanging="272"/>
        <w:jc w:val="left"/>
      </w:pPr>
      <w:rPr>
        <w:rFonts w:ascii="Times New Roman" w:eastAsia="Times New Roman" w:hAnsi="Times New Roman" w:cs="Times New Roman" w:hint="default"/>
        <w:b w:val="0"/>
        <w:bCs w:val="0"/>
        <w:i/>
        <w:iCs/>
        <w:w w:val="99"/>
        <w:sz w:val="20"/>
        <w:szCs w:val="20"/>
      </w:rPr>
    </w:lvl>
    <w:lvl w:ilvl="1" w:tplc="275A127C">
      <w:numFmt w:val="bullet"/>
      <w:lvlText w:val="•"/>
      <w:lvlJc w:val="left"/>
      <w:pPr>
        <w:ind w:left="891" w:hanging="272"/>
      </w:pPr>
      <w:rPr>
        <w:rFonts w:hint="default"/>
      </w:rPr>
    </w:lvl>
    <w:lvl w:ilvl="2" w:tplc="9034848A">
      <w:numFmt w:val="bullet"/>
      <w:lvlText w:val="•"/>
      <w:lvlJc w:val="left"/>
      <w:pPr>
        <w:ind w:left="1383" w:hanging="272"/>
      </w:pPr>
      <w:rPr>
        <w:rFonts w:hint="default"/>
      </w:rPr>
    </w:lvl>
    <w:lvl w:ilvl="3" w:tplc="140C652A">
      <w:numFmt w:val="bullet"/>
      <w:lvlText w:val="•"/>
      <w:lvlJc w:val="left"/>
      <w:pPr>
        <w:ind w:left="1875" w:hanging="272"/>
      </w:pPr>
      <w:rPr>
        <w:rFonts w:hint="default"/>
      </w:rPr>
    </w:lvl>
    <w:lvl w:ilvl="4" w:tplc="5EA0792A">
      <w:numFmt w:val="bullet"/>
      <w:lvlText w:val="•"/>
      <w:lvlJc w:val="left"/>
      <w:pPr>
        <w:ind w:left="2367" w:hanging="272"/>
      </w:pPr>
      <w:rPr>
        <w:rFonts w:hint="default"/>
      </w:rPr>
    </w:lvl>
    <w:lvl w:ilvl="5" w:tplc="C030782A">
      <w:numFmt w:val="bullet"/>
      <w:lvlText w:val="•"/>
      <w:lvlJc w:val="left"/>
      <w:pPr>
        <w:ind w:left="2859" w:hanging="272"/>
      </w:pPr>
      <w:rPr>
        <w:rFonts w:hint="default"/>
      </w:rPr>
    </w:lvl>
    <w:lvl w:ilvl="6" w:tplc="4120E756">
      <w:numFmt w:val="bullet"/>
      <w:lvlText w:val="•"/>
      <w:lvlJc w:val="left"/>
      <w:pPr>
        <w:ind w:left="3351" w:hanging="272"/>
      </w:pPr>
      <w:rPr>
        <w:rFonts w:hint="default"/>
      </w:rPr>
    </w:lvl>
    <w:lvl w:ilvl="7" w:tplc="8D86ED5E">
      <w:numFmt w:val="bullet"/>
      <w:lvlText w:val="•"/>
      <w:lvlJc w:val="left"/>
      <w:pPr>
        <w:ind w:left="3843" w:hanging="272"/>
      </w:pPr>
      <w:rPr>
        <w:rFonts w:hint="default"/>
      </w:rPr>
    </w:lvl>
    <w:lvl w:ilvl="8" w:tplc="CDA4B0FA">
      <w:numFmt w:val="bullet"/>
      <w:lvlText w:val="•"/>
      <w:lvlJc w:val="left"/>
      <w:pPr>
        <w:ind w:left="4335" w:hanging="272"/>
      </w:pPr>
      <w:rPr>
        <w:rFonts w:hint="default"/>
      </w:rPr>
    </w:lvl>
  </w:abstractNum>
  <w:abstractNum w:abstractNumId="5" w15:restartNumberingAfterBreak="0">
    <w:nsid w:val="38F541D7"/>
    <w:multiLevelType w:val="hybridMultilevel"/>
    <w:tmpl w:val="5122FDC2"/>
    <w:lvl w:ilvl="0" w:tplc="A66646F4">
      <w:numFmt w:val="bullet"/>
      <w:lvlText w:val="•"/>
      <w:lvlJc w:val="left"/>
      <w:pPr>
        <w:ind w:left="519" w:hanging="202"/>
      </w:pPr>
      <w:rPr>
        <w:rFonts w:ascii="Times New Roman" w:eastAsia="Times New Roman" w:hAnsi="Times New Roman" w:cs="Times New Roman" w:hint="default"/>
        <w:b w:val="0"/>
        <w:bCs w:val="0"/>
        <w:i/>
        <w:iCs/>
        <w:w w:val="166"/>
        <w:sz w:val="14"/>
        <w:szCs w:val="14"/>
      </w:rPr>
    </w:lvl>
    <w:lvl w:ilvl="1" w:tplc="4CEEA6E2">
      <w:numFmt w:val="bullet"/>
      <w:lvlText w:val="•"/>
      <w:lvlJc w:val="left"/>
      <w:pPr>
        <w:ind w:left="986" w:hanging="202"/>
      </w:pPr>
      <w:rPr>
        <w:rFonts w:hint="default"/>
      </w:rPr>
    </w:lvl>
    <w:lvl w:ilvl="2" w:tplc="CA188212">
      <w:numFmt w:val="bullet"/>
      <w:lvlText w:val="•"/>
      <w:lvlJc w:val="left"/>
      <w:pPr>
        <w:ind w:left="1452" w:hanging="202"/>
      </w:pPr>
      <w:rPr>
        <w:rFonts w:hint="default"/>
      </w:rPr>
    </w:lvl>
    <w:lvl w:ilvl="3" w:tplc="528ACF86">
      <w:numFmt w:val="bullet"/>
      <w:lvlText w:val="•"/>
      <w:lvlJc w:val="left"/>
      <w:pPr>
        <w:ind w:left="1918" w:hanging="202"/>
      </w:pPr>
      <w:rPr>
        <w:rFonts w:hint="default"/>
      </w:rPr>
    </w:lvl>
    <w:lvl w:ilvl="4" w:tplc="FD40187E">
      <w:numFmt w:val="bullet"/>
      <w:lvlText w:val="•"/>
      <w:lvlJc w:val="left"/>
      <w:pPr>
        <w:ind w:left="2384" w:hanging="202"/>
      </w:pPr>
      <w:rPr>
        <w:rFonts w:hint="default"/>
      </w:rPr>
    </w:lvl>
    <w:lvl w:ilvl="5" w:tplc="04DA660A">
      <w:numFmt w:val="bullet"/>
      <w:lvlText w:val="•"/>
      <w:lvlJc w:val="left"/>
      <w:pPr>
        <w:ind w:left="2850" w:hanging="202"/>
      </w:pPr>
      <w:rPr>
        <w:rFonts w:hint="default"/>
      </w:rPr>
    </w:lvl>
    <w:lvl w:ilvl="6" w:tplc="EB001EEC">
      <w:numFmt w:val="bullet"/>
      <w:lvlText w:val="•"/>
      <w:lvlJc w:val="left"/>
      <w:pPr>
        <w:ind w:left="3316" w:hanging="202"/>
      </w:pPr>
      <w:rPr>
        <w:rFonts w:hint="default"/>
      </w:rPr>
    </w:lvl>
    <w:lvl w:ilvl="7" w:tplc="B35C6928">
      <w:numFmt w:val="bullet"/>
      <w:lvlText w:val="•"/>
      <w:lvlJc w:val="left"/>
      <w:pPr>
        <w:ind w:left="3782" w:hanging="202"/>
      </w:pPr>
      <w:rPr>
        <w:rFonts w:hint="default"/>
      </w:rPr>
    </w:lvl>
    <w:lvl w:ilvl="8" w:tplc="8AC412BA">
      <w:numFmt w:val="bullet"/>
      <w:lvlText w:val="•"/>
      <w:lvlJc w:val="left"/>
      <w:pPr>
        <w:ind w:left="4248" w:hanging="202"/>
      </w:pPr>
      <w:rPr>
        <w:rFonts w:hint="default"/>
      </w:rPr>
    </w:lvl>
  </w:abstractNum>
  <w:abstractNum w:abstractNumId="6" w15:restartNumberingAfterBreak="0">
    <w:nsid w:val="39E30AC8"/>
    <w:multiLevelType w:val="hybridMultilevel"/>
    <w:tmpl w:val="B2BEB794"/>
    <w:lvl w:ilvl="0" w:tplc="53EAC9E4">
      <w:start w:val="1"/>
      <w:numFmt w:val="upperLetter"/>
      <w:lvlText w:val="%1."/>
      <w:lvlJc w:val="left"/>
      <w:pPr>
        <w:ind w:left="390" w:hanging="272"/>
        <w:jc w:val="left"/>
      </w:pPr>
      <w:rPr>
        <w:rFonts w:ascii="Times New Roman" w:eastAsia="Times New Roman" w:hAnsi="Times New Roman" w:cs="Times New Roman" w:hint="default"/>
        <w:b w:val="0"/>
        <w:bCs w:val="0"/>
        <w:i/>
        <w:iCs/>
        <w:w w:val="99"/>
        <w:sz w:val="20"/>
        <w:szCs w:val="20"/>
      </w:rPr>
    </w:lvl>
    <w:lvl w:ilvl="1" w:tplc="A42A861E">
      <w:numFmt w:val="bullet"/>
      <w:lvlText w:val="•"/>
      <w:lvlJc w:val="left"/>
      <w:pPr>
        <w:ind w:left="891" w:hanging="272"/>
      </w:pPr>
      <w:rPr>
        <w:rFonts w:hint="default"/>
      </w:rPr>
    </w:lvl>
    <w:lvl w:ilvl="2" w:tplc="9698D470">
      <w:numFmt w:val="bullet"/>
      <w:lvlText w:val="•"/>
      <w:lvlJc w:val="left"/>
      <w:pPr>
        <w:ind w:left="1383" w:hanging="272"/>
      </w:pPr>
      <w:rPr>
        <w:rFonts w:hint="default"/>
      </w:rPr>
    </w:lvl>
    <w:lvl w:ilvl="3" w:tplc="89CE1EC0">
      <w:numFmt w:val="bullet"/>
      <w:lvlText w:val="•"/>
      <w:lvlJc w:val="left"/>
      <w:pPr>
        <w:ind w:left="1875" w:hanging="272"/>
      </w:pPr>
      <w:rPr>
        <w:rFonts w:hint="default"/>
      </w:rPr>
    </w:lvl>
    <w:lvl w:ilvl="4" w:tplc="1E5E406C">
      <w:numFmt w:val="bullet"/>
      <w:lvlText w:val="•"/>
      <w:lvlJc w:val="left"/>
      <w:pPr>
        <w:ind w:left="2367" w:hanging="272"/>
      </w:pPr>
      <w:rPr>
        <w:rFonts w:hint="default"/>
      </w:rPr>
    </w:lvl>
    <w:lvl w:ilvl="5" w:tplc="E74025A2">
      <w:numFmt w:val="bullet"/>
      <w:lvlText w:val="•"/>
      <w:lvlJc w:val="left"/>
      <w:pPr>
        <w:ind w:left="2859" w:hanging="272"/>
      </w:pPr>
      <w:rPr>
        <w:rFonts w:hint="default"/>
      </w:rPr>
    </w:lvl>
    <w:lvl w:ilvl="6" w:tplc="2BDC1996">
      <w:numFmt w:val="bullet"/>
      <w:lvlText w:val="•"/>
      <w:lvlJc w:val="left"/>
      <w:pPr>
        <w:ind w:left="3351" w:hanging="272"/>
      </w:pPr>
      <w:rPr>
        <w:rFonts w:hint="default"/>
      </w:rPr>
    </w:lvl>
    <w:lvl w:ilvl="7" w:tplc="F3E43CEE">
      <w:numFmt w:val="bullet"/>
      <w:lvlText w:val="•"/>
      <w:lvlJc w:val="left"/>
      <w:pPr>
        <w:ind w:left="3843" w:hanging="272"/>
      </w:pPr>
      <w:rPr>
        <w:rFonts w:hint="default"/>
      </w:rPr>
    </w:lvl>
    <w:lvl w:ilvl="8" w:tplc="C0B8CA48">
      <w:numFmt w:val="bullet"/>
      <w:lvlText w:val="•"/>
      <w:lvlJc w:val="left"/>
      <w:pPr>
        <w:ind w:left="4335" w:hanging="272"/>
      </w:pPr>
      <w:rPr>
        <w:rFonts w:hint="default"/>
      </w:rPr>
    </w:lvl>
  </w:abstractNum>
  <w:num w:numId="1" w16cid:durableId="403727349">
    <w:abstractNumId w:val="1"/>
  </w:num>
  <w:num w:numId="2" w16cid:durableId="320551331">
    <w:abstractNumId w:val="3"/>
  </w:num>
  <w:num w:numId="3" w16cid:durableId="400567259">
    <w:abstractNumId w:val="6"/>
  </w:num>
  <w:num w:numId="4" w16cid:durableId="1686521482">
    <w:abstractNumId w:val="2"/>
  </w:num>
  <w:num w:numId="5" w16cid:durableId="361324619">
    <w:abstractNumId w:val="4"/>
  </w:num>
  <w:num w:numId="6" w16cid:durableId="878203433">
    <w:abstractNumId w:val="5"/>
  </w:num>
  <w:num w:numId="7" w16cid:durableId="160509466">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Saman Halgamuge">
    <w15:presenceInfo w15:providerId="AD" w15:userId="S::saman@unimelb.edu.au::d122db96-ae17-41ea-874c-5fab433d486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32"/>
  <w:proofState w:spelling="clean" w:grammar="clean"/>
  <w:trackRevisions/>
  <w:defaultTabStop w:val="720"/>
  <w:drawingGridHorizontalSpacing w:val="110"/>
  <w:displayHorizontalDrawingGridEvery w:val="2"/>
  <w:characterSpacingControl w:val="doNotCompress"/>
  <w:hdrShapeDefaults>
    <o:shapedefaults v:ext="edit" spidmax="2072"/>
    <o:shapelayout v:ext="edit">
      <o:idmap v:ext="edit" data="1"/>
    </o:shapelayout>
  </w:hdrShapeDefault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DB4E42"/>
    <w:rsid w:val="000956ED"/>
    <w:rsid w:val="000970A2"/>
    <w:rsid w:val="000D6816"/>
    <w:rsid w:val="001A622B"/>
    <w:rsid w:val="001C4CEC"/>
    <w:rsid w:val="00206A07"/>
    <w:rsid w:val="002D3218"/>
    <w:rsid w:val="002D4E64"/>
    <w:rsid w:val="003114E7"/>
    <w:rsid w:val="004353FC"/>
    <w:rsid w:val="0056297A"/>
    <w:rsid w:val="005B4FE6"/>
    <w:rsid w:val="006970E0"/>
    <w:rsid w:val="007E6DF3"/>
    <w:rsid w:val="00884A9E"/>
    <w:rsid w:val="009115F3"/>
    <w:rsid w:val="009E17CF"/>
    <w:rsid w:val="00A165E3"/>
    <w:rsid w:val="00BB6C75"/>
    <w:rsid w:val="00DB4E42"/>
    <w:rsid w:val="00E3634B"/>
    <w:rsid w:val="00EE7020"/>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72"/>
    <o:shapelayout v:ext="edit">
      <o:idmap v:ext="edit" data="2"/>
    </o:shapelayout>
  </w:shapeDefaults>
  <w:decimalSymbol w:val="."/>
  <w:listSeparator w:val=","/>
  <w14:docId w14:val="6CDD13E1"/>
  <w15:docId w15:val="{89CBD8EE-0ECB-FE45-9B05-DA8C0DD7BE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link w:val="Heading1Char"/>
    <w:uiPriority w:val="9"/>
    <w:qFormat/>
    <w:rsid w:val="000956ED"/>
    <w:pPr>
      <w:widowControl/>
      <w:autoSpaceDE/>
      <w:autoSpaceDN/>
      <w:spacing w:before="100" w:beforeAutospacing="1" w:after="100" w:afterAutospacing="1"/>
      <w:outlineLvl w:val="0"/>
    </w:pPr>
    <w:rPr>
      <w:b/>
      <w:bCs/>
      <w:kern w:val="36"/>
      <w:sz w:val="48"/>
      <w:szCs w:val="48"/>
      <w:lang w:val="en-AU" w:eastAsia="en-GB"/>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0"/>
      <w:szCs w:val="20"/>
    </w:rPr>
  </w:style>
  <w:style w:type="paragraph" w:styleId="Title">
    <w:name w:val="Title"/>
    <w:basedOn w:val="Normal"/>
    <w:uiPriority w:val="10"/>
    <w:qFormat/>
    <w:pPr>
      <w:spacing w:before="14"/>
    </w:pPr>
    <w:rPr>
      <w:b/>
      <w:bCs/>
      <w:sz w:val="59"/>
      <w:szCs w:val="59"/>
    </w:rPr>
  </w:style>
  <w:style w:type="paragraph" w:styleId="ListParagraph">
    <w:name w:val="List Paragraph"/>
    <w:basedOn w:val="Normal"/>
    <w:uiPriority w:val="1"/>
    <w:qFormat/>
    <w:pPr>
      <w:ind w:left="484" w:right="177" w:hanging="366"/>
      <w:jc w:val="both"/>
    </w:pPr>
  </w:style>
  <w:style w:type="paragraph" w:customStyle="1" w:styleId="TableParagraph">
    <w:name w:val="Table Paragraph"/>
    <w:basedOn w:val="Normal"/>
    <w:uiPriority w:val="1"/>
    <w:qFormat/>
    <w:pPr>
      <w:spacing w:line="159" w:lineRule="exact"/>
      <w:jc w:val="center"/>
    </w:pPr>
  </w:style>
  <w:style w:type="character" w:customStyle="1" w:styleId="Heading1Char">
    <w:name w:val="Heading 1 Char"/>
    <w:basedOn w:val="DefaultParagraphFont"/>
    <w:link w:val="Heading1"/>
    <w:uiPriority w:val="9"/>
    <w:rsid w:val="000956ED"/>
    <w:rPr>
      <w:rFonts w:ascii="Times New Roman" w:eastAsia="Times New Roman" w:hAnsi="Times New Roman" w:cs="Times New Roman"/>
      <w:b/>
      <w:bCs/>
      <w:kern w:val="36"/>
      <w:sz w:val="48"/>
      <w:szCs w:val="48"/>
      <w:lang w:val="en-AU"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0666868">
      <w:bodyDiv w:val="1"/>
      <w:marLeft w:val="0"/>
      <w:marRight w:val="0"/>
      <w:marTop w:val="0"/>
      <w:marBottom w:val="0"/>
      <w:divBdr>
        <w:top w:val="none" w:sz="0" w:space="0" w:color="auto"/>
        <w:left w:val="none" w:sz="0" w:space="0" w:color="auto"/>
        <w:bottom w:val="none" w:sz="0" w:space="0" w:color="auto"/>
        <w:right w:val="none" w:sz="0" w:space="0" w:color="auto"/>
      </w:divBdr>
    </w:div>
    <w:div w:id="402728185">
      <w:bodyDiv w:val="1"/>
      <w:marLeft w:val="0"/>
      <w:marRight w:val="0"/>
      <w:marTop w:val="0"/>
      <w:marBottom w:val="0"/>
      <w:divBdr>
        <w:top w:val="none" w:sz="0" w:space="0" w:color="auto"/>
        <w:left w:val="none" w:sz="0" w:space="0" w:color="auto"/>
        <w:bottom w:val="none" w:sz="0" w:space="0" w:color="auto"/>
        <w:right w:val="none" w:sz="0" w:space="0" w:color="auto"/>
      </w:divBdr>
    </w:div>
    <w:div w:id="502742826">
      <w:bodyDiv w:val="1"/>
      <w:marLeft w:val="0"/>
      <w:marRight w:val="0"/>
      <w:marTop w:val="0"/>
      <w:marBottom w:val="0"/>
      <w:divBdr>
        <w:top w:val="none" w:sz="0" w:space="0" w:color="auto"/>
        <w:left w:val="none" w:sz="0" w:space="0" w:color="auto"/>
        <w:bottom w:val="none" w:sz="0" w:space="0" w:color="auto"/>
        <w:right w:val="none" w:sz="0" w:space="0" w:color="auto"/>
      </w:divBdr>
    </w:div>
    <w:div w:id="53477846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hyperlink" Target="http://www.frontiersin.org/article/10.3389/fbioe.2020.00822" TargetMode="External"/><Relationship Id="rId7" Type="http://schemas.openxmlformats.org/officeDocument/2006/relationships/header" Target="header1.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www.sciencedirect.com/science/article/pii/S2214209619302451" TargetMode="External"/><Relationship Id="rId2" Type="http://schemas.openxmlformats.org/officeDocument/2006/relationships/styles" Target="styles.xml"/><Relationship Id="rId16" Type="http://schemas.openxmlformats.org/officeDocument/2006/relationships/image" Target="media/image9.jpeg"/><Relationship Id="rId20" Type="http://schemas.openxmlformats.org/officeDocument/2006/relationships/hyperlink" Target="http://www.mdpi.com/2079-9292/11/7/1072"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hyperlink" Target="http://www.sciencedirect.com/science/article/pii/S0262885619300885" TargetMode="Externa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hyperlink" Target="http://www.sciencedirect.com/science/article/pii/S0167865520302968" TargetMode="External"/><Relationship Id="rId28"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hyperlink" Target="http://www.mdpi.com/" TargetMode="Externa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www.sciencedirect.com/science/article/pii/S2666651021000012" TargetMode="External"/><Relationship Id="rId27"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65</TotalTime>
  <Pages>15</Pages>
  <Words>10065</Words>
  <Characters>57373</Characters>
  <Application>Microsoft Office Word</Application>
  <DocSecurity>0</DocSecurity>
  <Lines>478</Lines>
  <Paragraphs>134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67304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Saman Halgamuge</cp:lastModifiedBy>
  <cp:revision>7</cp:revision>
  <dcterms:created xsi:type="dcterms:W3CDTF">2022-06-02T13:33:00Z</dcterms:created>
  <dcterms:modified xsi:type="dcterms:W3CDTF">2022-06-02T14:56:00Z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2022-06-01T00:00:00Z</vt:filetime>
  </property>
  <property fmtid="{D5CDD505-2E9C-101B-9397-08002B2CF9AE}" pid="3" name="Creator">
    <vt:lpwstr>TeX</vt:lpwstr>
  </property>
  <property fmtid="{D5CDD505-2E9C-101B-9397-08002B2CF9AE}" pid="4" name="LastSaved">
    <vt:filetime>2022-06-02T00:00:00Z</vt:filetime>
  </property>
</Properties>
</file>